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231930" w14:textId="77777777" w:rsidR="00EE37D9" w:rsidRPr="00F003D4" w:rsidRDefault="00EE37D9">
      <w:pPr>
        <w:rPr>
          <w:rFonts w:ascii="Helvetica" w:hAnsi="Helvetica"/>
          <w:b/>
        </w:rPr>
      </w:pPr>
      <w:r w:rsidRPr="00F003D4">
        <w:rPr>
          <w:rFonts w:ascii="Helvetica" w:hAnsi="Helvetica"/>
          <w:b/>
        </w:rPr>
        <w:t>Title:</w:t>
      </w:r>
    </w:p>
    <w:p w14:paraId="43A33B96" w14:textId="028A43B9" w:rsidR="00152D17" w:rsidRPr="00F003D4" w:rsidRDefault="00152D17">
      <w:pPr>
        <w:rPr>
          <w:rFonts w:ascii="Helvetica" w:hAnsi="Helvetica"/>
          <w:b/>
        </w:rPr>
      </w:pPr>
      <w:r w:rsidRPr="00F003D4">
        <w:rPr>
          <w:rFonts w:ascii="Helvetica" w:hAnsi="Helvetica"/>
          <w:b/>
        </w:rPr>
        <w:t>Rational Design of Antibiotic Treatment Plans</w:t>
      </w:r>
    </w:p>
    <w:p w14:paraId="56A9B65D" w14:textId="77777777" w:rsidR="00152D17" w:rsidRPr="00F003D4" w:rsidRDefault="00152D17">
      <w:pPr>
        <w:rPr>
          <w:rFonts w:ascii="Helvetica" w:hAnsi="Helvetica"/>
          <w:b/>
        </w:rPr>
      </w:pPr>
    </w:p>
    <w:p w14:paraId="5283BFB9" w14:textId="77777777" w:rsidR="008F35DD" w:rsidRPr="00F003D4" w:rsidRDefault="008F35DD" w:rsidP="008F35DD">
      <w:pPr>
        <w:rPr>
          <w:ins w:id="0" w:author="Miriam Barlow" w:date="2014-04-14T21:22:00Z"/>
          <w:rFonts w:ascii="Helvetica" w:hAnsi="Helvetica"/>
          <w:vertAlign w:val="superscript"/>
        </w:rPr>
      </w:pPr>
      <w:ins w:id="1" w:author="Miriam Barlow" w:date="2014-04-14T21:22:00Z">
        <w:r w:rsidRPr="00F003D4">
          <w:rPr>
            <w:rFonts w:ascii="Helvetica" w:hAnsi="Helvetica"/>
          </w:rPr>
          <w:t>Portia M. Mira</w:t>
        </w:r>
        <w:r w:rsidRPr="00F003D4">
          <w:rPr>
            <w:rFonts w:ascii="Helvetica" w:hAnsi="Helvetica"/>
            <w:vertAlign w:val="superscript"/>
          </w:rPr>
          <w:t>1</w:t>
        </w:r>
      </w:ins>
    </w:p>
    <w:p w14:paraId="0D54B84C" w14:textId="57FFC8D7" w:rsidR="00EE37D9" w:rsidRPr="00F003D4" w:rsidDel="008F35DD" w:rsidRDefault="00EE37D9">
      <w:pPr>
        <w:rPr>
          <w:del w:id="2" w:author="Miriam Barlow" w:date="2014-04-14T21:22:00Z"/>
          <w:rFonts w:ascii="Helvetica" w:hAnsi="Helvetica"/>
          <w:b/>
          <w:color w:val="C0504D" w:themeColor="accent2"/>
        </w:rPr>
      </w:pPr>
      <w:del w:id="3" w:author="Miriam Barlow" w:date="2014-04-14T21:22:00Z">
        <w:r w:rsidRPr="00F003D4" w:rsidDel="008F35DD">
          <w:rPr>
            <w:rFonts w:ascii="Helvetica" w:hAnsi="Helvetica"/>
            <w:b/>
          </w:rPr>
          <w:delText xml:space="preserve">Authors </w:delText>
        </w:r>
        <w:r w:rsidRPr="00F003D4" w:rsidDel="008F35DD">
          <w:rPr>
            <w:rFonts w:ascii="Helvetica" w:hAnsi="Helvetica"/>
            <w:b/>
            <w:color w:val="C0504D" w:themeColor="accent2"/>
          </w:rPr>
          <w:delText xml:space="preserve">(in alphabetical order until we decide </w:delText>
        </w:r>
        <w:r w:rsidR="0077106C" w:rsidRPr="00F003D4" w:rsidDel="008F35DD">
          <w:rPr>
            <w:rFonts w:ascii="Helvetica" w:hAnsi="Helvetica"/>
            <w:b/>
            <w:color w:val="C0504D" w:themeColor="accent2"/>
          </w:rPr>
          <w:delText>up</w:delText>
        </w:r>
        <w:r w:rsidRPr="00F003D4" w:rsidDel="008F35DD">
          <w:rPr>
            <w:rFonts w:ascii="Helvetica" w:hAnsi="Helvetica"/>
            <w:b/>
            <w:color w:val="C0504D" w:themeColor="accent2"/>
          </w:rPr>
          <w:delText>on final order</w:delText>
        </w:r>
        <w:r w:rsidR="0077106C" w:rsidRPr="00F003D4" w:rsidDel="008F35DD">
          <w:rPr>
            <w:rFonts w:ascii="Helvetica" w:hAnsi="Helvetica"/>
            <w:b/>
            <w:color w:val="C0504D" w:themeColor="accent2"/>
          </w:rPr>
          <w:delText>, currently used as place holders and to ensure spelling and institutional affiliations are correct. Please check yours.</w:delText>
        </w:r>
        <w:r w:rsidRPr="00F003D4" w:rsidDel="008F35DD">
          <w:rPr>
            <w:rFonts w:ascii="Helvetica" w:hAnsi="Helvetica"/>
            <w:b/>
            <w:color w:val="C0504D" w:themeColor="accent2"/>
          </w:rPr>
          <w:delText>)</w:delText>
        </w:r>
      </w:del>
    </w:p>
    <w:p w14:paraId="73B83CDB" w14:textId="398DE7C6" w:rsidR="00152D17" w:rsidRPr="00F003D4" w:rsidDel="008F35DD" w:rsidRDefault="00152D17">
      <w:pPr>
        <w:rPr>
          <w:del w:id="4" w:author="Miriam Barlow" w:date="2014-04-14T21:22:00Z"/>
          <w:rFonts w:ascii="Helvetica" w:hAnsi="Helvetica"/>
          <w:vertAlign w:val="superscript"/>
        </w:rPr>
      </w:pPr>
      <w:del w:id="5" w:author="Miriam Barlow" w:date="2014-04-14T21:22:00Z">
        <w:r w:rsidRPr="00F003D4" w:rsidDel="008F35DD">
          <w:rPr>
            <w:rFonts w:ascii="Helvetica" w:hAnsi="Helvetica"/>
          </w:rPr>
          <w:delText>Miriam Barlow</w:delText>
        </w:r>
        <w:r w:rsidRPr="00F003D4" w:rsidDel="008F35DD">
          <w:rPr>
            <w:rFonts w:ascii="Helvetica" w:hAnsi="Helvetica"/>
            <w:vertAlign w:val="superscript"/>
          </w:rPr>
          <w:delText>1</w:delText>
        </w:r>
      </w:del>
    </w:p>
    <w:p w14:paraId="6AD69E73" w14:textId="171889BC" w:rsidR="00152D17" w:rsidRPr="00F003D4" w:rsidRDefault="00152D17">
      <w:pPr>
        <w:rPr>
          <w:ins w:id="6" w:author="Miriam Barlow" w:date="2014-04-16T12:14:00Z"/>
          <w:rFonts w:ascii="Helvetica" w:hAnsi="Helvetica"/>
          <w:vertAlign w:val="superscript"/>
        </w:rPr>
      </w:pPr>
      <w:r w:rsidRPr="00F003D4">
        <w:rPr>
          <w:rFonts w:ascii="Helvetica" w:hAnsi="Helvetica"/>
        </w:rPr>
        <w:t>Kristina Crona</w:t>
      </w:r>
      <w:r w:rsidRPr="00F003D4">
        <w:rPr>
          <w:rFonts w:ascii="Helvetica" w:hAnsi="Helvetica"/>
          <w:vertAlign w:val="superscript"/>
        </w:rPr>
        <w:t>2</w:t>
      </w:r>
    </w:p>
    <w:p w14:paraId="4492FBF8" w14:textId="5CE1EB2F" w:rsidR="007D141B" w:rsidRPr="00F003D4" w:rsidRDefault="007D141B" w:rsidP="0065777E">
      <w:pPr>
        <w:tabs>
          <w:tab w:val="center" w:pos="4320"/>
        </w:tabs>
        <w:rPr>
          <w:rFonts w:ascii="Helvetica" w:hAnsi="Helvetica"/>
          <w:vertAlign w:val="superscript"/>
        </w:rPr>
      </w:pPr>
      <w:ins w:id="7" w:author="Miriam Barlow" w:date="2014-04-16T12:14:00Z">
        <w:r w:rsidRPr="00F003D4">
          <w:rPr>
            <w:rFonts w:ascii="Helvetica" w:hAnsi="Helvetica"/>
          </w:rPr>
          <w:t>Devin Greene</w:t>
        </w:r>
        <w:r w:rsidRPr="00F003D4">
          <w:rPr>
            <w:rFonts w:ascii="Helvetica" w:hAnsi="Helvetica"/>
            <w:vertAlign w:val="superscript"/>
          </w:rPr>
          <w:t>2</w:t>
        </w:r>
      </w:ins>
    </w:p>
    <w:p w14:paraId="2477A137" w14:textId="49EB79BE" w:rsidR="00152D17" w:rsidRPr="00F003D4" w:rsidRDefault="00152D17">
      <w:pPr>
        <w:rPr>
          <w:rFonts w:ascii="Helvetica" w:hAnsi="Helvetica"/>
          <w:vertAlign w:val="superscript"/>
        </w:rPr>
      </w:pPr>
      <w:r w:rsidRPr="00F003D4">
        <w:rPr>
          <w:rFonts w:ascii="Helvetica" w:hAnsi="Helvetica"/>
        </w:rPr>
        <w:t>Juan C. Meza</w:t>
      </w:r>
      <w:r w:rsidRPr="00F003D4">
        <w:rPr>
          <w:rFonts w:ascii="Helvetica" w:hAnsi="Helvetica"/>
          <w:vertAlign w:val="superscript"/>
        </w:rPr>
        <w:t>1</w:t>
      </w:r>
    </w:p>
    <w:p w14:paraId="22BFD3DB" w14:textId="57C7C62F" w:rsidR="00152D17" w:rsidRPr="00F003D4" w:rsidDel="008F35DD" w:rsidRDefault="00141605">
      <w:pPr>
        <w:rPr>
          <w:del w:id="8" w:author="Miriam Barlow" w:date="2014-04-14T21:22:00Z"/>
          <w:rFonts w:ascii="Helvetica" w:hAnsi="Helvetica"/>
          <w:vertAlign w:val="superscript"/>
        </w:rPr>
      </w:pPr>
      <w:del w:id="9" w:author="Miriam Barlow" w:date="2014-04-14T21:22:00Z">
        <w:r w:rsidRPr="00F003D4" w:rsidDel="008F35DD">
          <w:rPr>
            <w:rFonts w:ascii="Helvetica" w:hAnsi="Helvetica"/>
          </w:rPr>
          <w:delText>Portia M</w:delText>
        </w:r>
        <w:r w:rsidR="00152D17" w:rsidRPr="00F003D4" w:rsidDel="008F35DD">
          <w:rPr>
            <w:rFonts w:ascii="Helvetica" w:hAnsi="Helvetica"/>
          </w:rPr>
          <w:delText>. Mira</w:delText>
        </w:r>
        <w:r w:rsidR="00152D17" w:rsidRPr="00F003D4" w:rsidDel="008F35DD">
          <w:rPr>
            <w:rFonts w:ascii="Helvetica" w:hAnsi="Helvetica"/>
            <w:vertAlign w:val="superscript"/>
          </w:rPr>
          <w:delText>1</w:delText>
        </w:r>
      </w:del>
    </w:p>
    <w:p w14:paraId="4147CD07" w14:textId="4531DF4F" w:rsidR="00152D17" w:rsidRPr="00F003D4" w:rsidRDefault="00152D17">
      <w:pPr>
        <w:rPr>
          <w:ins w:id="10" w:author="Miriam Barlow" w:date="2014-04-14T21:23:00Z"/>
          <w:rFonts w:ascii="Helvetica" w:hAnsi="Helvetica"/>
          <w:vertAlign w:val="superscript"/>
        </w:rPr>
      </w:pPr>
      <w:r w:rsidRPr="00F003D4">
        <w:rPr>
          <w:rFonts w:ascii="Helvetica" w:hAnsi="Helvetica"/>
        </w:rPr>
        <w:t>Bernd Sturmfels</w:t>
      </w:r>
      <w:r w:rsidRPr="00F003D4">
        <w:rPr>
          <w:rFonts w:ascii="Helvetica" w:hAnsi="Helvetica"/>
          <w:vertAlign w:val="superscript"/>
        </w:rPr>
        <w:t>3</w:t>
      </w:r>
    </w:p>
    <w:p w14:paraId="17A337FB" w14:textId="77777777" w:rsidR="008F35DD" w:rsidRPr="00F003D4" w:rsidRDefault="008F35DD" w:rsidP="008F35DD">
      <w:pPr>
        <w:rPr>
          <w:ins w:id="11" w:author="Miriam Barlow" w:date="2014-04-14T21:23:00Z"/>
          <w:rFonts w:ascii="Helvetica" w:hAnsi="Helvetica"/>
          <w:vertAlign w:val="superscript"/>
        </w:rPr>
      </w:pPr>
      <w:ins w:id="12" w:author="Miriam Barlow" w:date="2014-04-14T21:23:00Z">
        <w:r w:rsidRPr="00F003D4">
          <w:rPr>
            <w:rFonts w:ascii="Helvetica" w:hAnsi="Helvetica"/>
          </w:rPr>
          <w:t>Miriam Barlow</w:t>
        </w:r>
        <w:r w:rsidRPr="00F003D4">
          <w:rPr>
            <w:rFonts w:ascii="Helvetica" w:hAnsi="Helvetica"/>
            <w:vertAlign w:val="superscript"/>
          </w:rPr>
          <w:t>1</w:t>
        </w:r>
      </w:ins>
    </w:p>
    <w:p w14:paraId="1401799D" w14:textId="77777777" w:rsidR="008F35DD" w:rsidRPr="00F003D4" w:rsidRDefault="008F35DD">
      <w:pPr>
        <w:rPr>
          <w:rFonts w:ascii="Helvetica" w:hAnsi="Helvetica"/>
        </w:rPr>
      </w:pPr>
    </w:p>
    <w:p w14:paraId="7A915FD4" w14:textId="77777777" w:rsidR="00152D17" w:rsidRPr="00F003D4" w:rsidRDefault="00152D17">
      <w:pPr>
        <w:rPr>
          <w:rFonts w:ascii="Helvetica" w:hAnsi="Helvetica"/>
        </w:rPr>
      </w:pPr>
    </w:p>
    <w:p w14:paraId="13CBC8B1" w14:textId="0BDEE873" w:rsidR="00EE37D9" w:rsidRPr="00F003D4" w:rsidRDefault="00EE37D9">
      <w:pPr>
        <w:rPr>
          <w:rFonts w:ascii="Helvetica" w:hAnsi="Helvetica"/>
          <w:b/>
        </w:rPr>
      </w:pPr>
      <w:r w:rsidRPr="00F003D4">
        <w:rPr>
          <w:rFonts w:ascii="Helvetica" w:hAnsi="Helvetica"/>
          <w:b/>
        </w:rPr>
        <w:t>Institutional Affiliations:</w:t>
      </w:r>
    </w:p>
    <w:p w14:paraId="2550AE98" w14:textId="3615DFEA" w:rsidR="00152D17" w:rsidRPr="00F003D4" w:rsidRDefault="00152D17">
      <w:pPr>
        <w:rPr>
          <w:rFonts w:ascii="Helvetica" w:hAnsi="Helvetica"/>
        </w:rPr>
      </w:pPr>
      <w:r w:rsidRPr="00F003D4">
        <w:rPr>
          <w:rFonts w:ascii="Helvetica" w:hAnsi="Helvetica"/>
          <w:vertAlign w:val="superscript"/>
        </w:rPr>
        <w:t>1</w:t>
      </w:r>
      <w:r w:rsidRPr="00F003D4">
        <w:rPr>
          <w:rFonts w:ascii="Helvetica" w:hAnsi="Helvetica"/>
        </w:rPr>
        <w:t>School of Natural Science, University of California, Merced</w:t>
      </w:r>
    </w:p>
    <w:p w14:paraId="6E8D1970" w14:textId="5C849793" w:rsidR="00152D17" w:rsidRPr="00F003D4" w:rsidRDefault="00152D17">
      <w:pPr>
        <w:rPr>
          <w:rFonts w:ascii="Helvetica" w:hAnsi="Helvetica"/>
        </w:rPr>
      </w:pPr>
      <w:r w:rsidRPr="00F003D4">
        <w:rPr>
          <w:rFonts w:ascii="Helvetica" w:hAnsi="Helvetica"/>
          <w:vertAlign w:val="superscript"/>
        </w:rPr>
        <w:t>2</w:t>
      </w:r>
      <w:r w:rsidRPr="00F003D4">
        <w:rPr>
          <w:rFonts w:ascii="Helvetica" w:hAnsi="Helvetica"/>
        </w:rPr>
        <w:t xml:space="preserve"> Department of Mathematics, American University</w:t>
      </w:r>
    </w:p>
    <w:p w14:paraId="65B7BD83" w14:textId="6A215E49" w:rsidR="00152D17" w:rsidRPr="00F003D4" w:rsidRDefault="00152D17">
      <w:pPr>
        <w:rPr>
          <w:rFonts w:ascii="Helvetica" w:hAnsi="Helvetica"/>
        </w:rPr>
      </w:pPr>
      <w:r w:rsidRPr="00F003D4">
        <w:rPr>
          <w:rFonts w:ascii="Helvetica" w:hAnsi="Helvetica"/>
          <w:vertAlign w:val="superscript"/>
        </w:rPr>
        <w:t>3</w:t>
      </w:r>
      <w:r w:rsidRPr="00F003D4">
        <w:rPr>
          <w:rFonts w:ascii="Helvetica" w:hAnsi="Helvetica"/>
        </w:rPr>
        <w:t xml:space="preserve"> Department</w:t>
      </w:r>
      <w:r w:rsidR="008F35DD" w:rsidRPr="00F003D4">
        <w:rPr>
          <w:rFonts w:ascii="Helvetica" w:hAnsi="Helvetica"/>
        </w:rPr>
        <w:t>s</w:t>
      </w:r>
      <w:r w:rsidRPr="00F003D4">
        <w:rPr>
          <w:rFonts w:ascii="Helvetica" w:hAnsi="Helvetica"/>
        </w:rPr>
        <w:t xml:space="preserve"> of Mathematics, Statistics, and </w:t>
      </w:r>
      <w:r w:rsidR="008F35DD" w:rsidRPr="00F003D4">
        <w:rPr>
          <w:rFonts w:ascii="Helvetica" w:hAnsi="Helvetica"/>
        </w:rPr>
        <w:t>EECS</w:t>
      </w:r>
      <w:r w:rsidRPr="00F003D4">
        <w:rPr>
          <w:rFonts w:ascii="Helvetica" w:hAnsi="Helvetica"/>
        </w:rPr>
        <w:t>, University of California, Berkeley</w:t>
      </w:r>
    </w:p>
    <w:p w14:paraId="24FFAC43" w14:textId="77777777" w:rsidR="00152D17" w:rsidRPr="00F003D4" w:rsidRDefault="00152D17">
      <w:pPr>
        <w:rPr>
          <w:rFonts w:ascii="Helvetica" w:hAnsi="Helvetica"/>
        </w:rPr>
      </w:pPr>
    </w:p>
    <w:p w14:paraId="7F803C96" w14:textId="77777777" w:rsidR="00152D17" w:rsidRPr="00F003D4" w:rsidRDefault="00152D17">
      <w:pPr>
        <w:rPr>
          <w:rFonts w:ascii="Helvetica" w:hAnsi="Helvetica"/>
        </w:rPr>
      </w:pPr>
    </w:p>
    <w:p w14:paraId="75A133CF" w14:textId="698D347A" w:rsidR="00152D17" w:rsidRPr="00F003D4" w:rsidRDefault="00152D17">
      <w:pPr>
        <w:rPr>
          <w:rFonts w:ascii="Helvetica" w:hAnsi="Helvetica"/>
          <w:b/>
        </w:rPr>
      </w:pPr>
      <w:r w:rsidRPr="00F003D4">
        <w:rPr>
          <w:rFonts w:ascii="Helvetica" w:hAnsi="Helvetica"/>
          <w:b/>
        </w:rPr>
        <w:t>Key Words</w:t>
      </w:r>
      <w:r w:rsidR="00EE37D9" w:rsidRPr="00F003D4">
        <w:rPr>
          <w:rFonts w:ascii="Helvetica" w:hAnsi="Helvetica"/>
          <w:b/>
        </w:rPr>
        <w:t>:</w:t>
      </w:r>
    </w:p>
    <w:p w14:paraId="444D8D00" w14:textId="32DD2A19" w:rsidR="00152D17" w:rsidRPr="00F003D4" w:rsidRDefault="00152D17">
      <w:pPr>
        <w:rPr>
          <w:rFonts w:ascii="Helvetica" w:hAnsi="Helvetica"/>
        </w:rPr>
      </w:pPr>
      <w:r w:rsidRPr="00F003D4">
        <w:rPr>
          <w:rFonts w:ascii="Helvetica" w:hAnsi="Helvetica"/>
        </w:rPr>
        <w:t xml:space="preserve">Adaptive Landscapes, Antibiotic Cycling, </w:t>
      </w:r>
      <w:r w:rsidR="008F35DD" w:rsidRPr="00F003D4">
        <w:rPr>
          <w:rFonts w:ascii="Helvetica" w:hAnsi="Helvetica" w:cs="Lucida Grande"/>
        </w:rPr>
        <w:t>β</w:t>
      </w:r>
      <w:r w:rsidR="00EE37D9" w:rsidRPr="00F003D4">
        <w:rPr>
          <w:rFonts w:ascii="Helvetica" w:hAnsi="Helvetica"/>
        </w:rPr>
        <w:t>-lactams, Antibiotic Resistance</w:t>
      </w:r>
    </w:p>
    <w:p w14:paraId="7940A155" w14:textId="77777777" w:rsidR="00EE37D9" w:rsidRPr="00F003D4" w:rsidRDefault="00EE37D9">
      <w:pPr>
        <w:rPr>
          <w:rFonts w:ascii="Helvetica" w:hAnsi="Helvetica"/>
        </w:rPr>
      </w:pPr>
    </w:p>
    <w:p w14:paraId="3F7A31B1" w14:textId="4DD117DC" w:rsidR="00EE37D9" w:rsidRPr="00F003D4" w:rsidRDefault="00EE37D9">
      <w:pPr>
        <w:rPr>
          <w:rFonts w:ascii="Helvetica" w:hAnsi="Helvetica"/>
          <w:b/>
        </w:rPr>
      </w:pPr>
      <w:r w:rsidRPr="00F003D4">
        <w:rPr>
          <w:rFonts w:ascii="Helvetica" w:hAnsi="Helvetica"/>
          <w:b/>
        </w:rPr>
        <w:t>Abstract:</w:t>
      </w:r>
    </w:p>
    <w:p w14:paraId="47A736A2" w14:textId="77777777" w:rsidR="00EE37D9" w:rsidRPr="00F003D4" w:rsidRDefault="00EE37D9">
      <w:pPr>
        <w:rPr>
          <w:rFonts w:ascii="Helvetica" w:hAnsi="Helvetica"/>
        </w:rPr>
      </w:pPr>
    </w:p>
    <w:p w14:paraId="166A6018" w14:textId="5BA54DA8" w:rsidR="00152D17" w:rsidRPr="00F003D4" w:rsidRDefault="00152D17" w:rsidP="0001539A">
      <w:pPr>
        <w:rPr>
          <w:rFonts w:ascii="Helvetica" w:hAnsi="Helvetica"/>
          <w:b/>
        </w:rPr>
      </w:pPr>
      <w:r w:rsidRPr="00F003D4">
        <w:rPr>
          <w:rFonts w:ascii="Helvetica" w:hAnsi="Helvetica"/>
          <w:b/>
        </w:rPr>
        <w:br w:type="page"/>
      </w:r>
    </w:p>
    <w:p w14:paraId="63F03368" w14:textId="77777777" w:rsidR="004864A5" w:rsidRPr="00F003D4" w:rsidRDefault="004864A5" w:rsidP="0001539A">
      <w:pPr>
        <w:rPr>
          <w:rFonts w:ascii="Helvetica" w:hAnsi="Helvetica"/>
          <w:b/>
        </w:rPr>
      </w:pPr>
      <w:r w:rsidRPr="00F003D4">
        <w:rPr>
          <w:rFonts w:ascii="Helvetica" w:hAnsi="Helvetica"/>
          <w:b/>
        </w:rPr>
        <w:lastRenderedPageBreak/>
        <w:t>Introduction</w:t>
      </w:r>
    </w:p>
    <w:p w14:paraId="128BE448" w14:textId="1B504D3D" w:rsidR="00B424DB" w:rsidRPr="00F003D4" w:rsidRDefault="0012254A" w:rsidP="0001539A">
      <w:pPr>
        <w:rPr>
          <w:rFonts w:ascii="Helvetica" w:hAnsi="Helvetica"/>
        </w:rPr>
      </w:pPr>
      <w:r w:rsidRPr="00F003D4">
        <w:rPr>
          <w:rFonts w:ascii="Helvetica" w:hAnsi="Helvetica"/>
        </w:rPr>
        <w:t>Antibiotic resistance is an inevitable outcome whenever antibiotics are used.</w:t>
      </w:r>
      <w:r w:rsidR="008405EA">
        <w:rPr>
          <w:rFonts w:ascii="Helvetica" w:hAnsi="Helvetica"/>
        </w:rPr>
        <w:t xml:space="preserve"> </w:t>
      </w:r>
      <w:r w:rsidRPr="00F003D4">
        <w:rPr>
          <w:rFonts w:ascii="Helvetica" w:hAnsi="Helvetica"/>
        </w:rPr>
        <w:t>There are many reasons for this: 1)</w:t>
      </w:r>
      <w:ins w:id="13" w:author="Juan Meza" w:date="2014-05-03T18:29:00Z">
        <w:r w:rsidR="00824681">
          <w:rPr>
            <w:rFonts w:ascii="Helvetica" w:hAnsi="Helvetica"/>
          </w:rPr>
          <w:t xml:space="preserve"> </w:t>
        </w:r>
      </w:ins>
      <w:del w:id="14" w:author="Juan Meza" w:date="2014-05-03T18:29:00Z">
        <w:r w:rsidRPr="00F003D4" w:rsidDel="00824681">
          <w:rPr>
            <w:rFonts w:ascii="Helvetica" w:hAnsi="Helvetica"/>
          </w:rPr>
          <w:delText xml:space="preserve"> </w:delText>
        </w:r>
      </w:del>
      <w:r w:rsidRPr="00F003D4">
        <w:rPr>
          <w:rFonts w:ascii="Helvetica" w:hAnsi="Helvetica"/>
        </w:rPr>
        <w:t>As humans (</w:t>
      </w:r>
      <w:r w:rsidR="00A2446D" w:rsidRPr="00F003D4">
        <w:rPr>
          <w:rFonts w:ascii="Helvetica" w:hAnsi="Helvetica"/>
        </w:rPr>
        <w:t>also as</w:t>
      </w:r>
      <w:r w:rsidRPr="00F003D4">
        <w:rPr>
          <w:rFonts w:ascii="Helvetica" w:hAnsi="Helvetica"/>
        </w:rPr>
        <w:t xml:space="preserve"> eukaryotes), we are vastly outnumbere</w:t>
      </w:r>
      <w:r w:rsidR="003A231D">
        <w:rPr>
          <w:rFonts w:ascii="Helvetica" w:hAnsi="Helvetica"/>
        </w:rPr>
        <w:t>d by bacteria in nearly all measures,</w:t>
      </w:r>
      <w:r w:rsidRPr="00F003D4">
        <w:rPr>
          <w:rFonts w:ascii="Helvetica" w:hAnsi="Helvetica"/>
        </w:rPr>
        <w:t xml:space="preserve"> including total population size, biomass, genetic diversity, emigration, and immigration</w:t>
      </w:r>
      <w:ins w:id="15" w:author="Miriam Barlow" w:date="2014-04-29T16:44:00Z">
        <w:r w:rsidR="00BC7CE6" w:rsidRPr="00F003D4">
          <w:rPr>
            <w:rFonts w:ascii="Helvetica" w:hAnsi="Helvetica"/>
          </w:rPr>
          <w:t xml:space="preserve"> </w:t>
        </w:r>
      </w:ins>
      <w:r w:rsidR="00A32136" w:rsidRPr="00F003D4">
        <w:rPr>
          <w:rFonts w:ascii="Helvetica" w:hAnsi="Helvetica"/>
        </w:rPr>
        <w:fldChar w:fldCharType="begin"/>
      </w:r>
      <w:r w:rsidR="00833FAD" w:rsidRPr="00F003D4">
        <w:rPr>
          <w:rFonts w:ascii="Helvetica" w:hAnsi="Helvetica"/>
        </w:rPr>
        <w:instrText xml:space="preserve"> ADDIN EN.CITE &lt;EndNote&gt;&lt;Cite&gt;&lt;Author&gt;Sears&lt;/Author&gt;&lt;Year&gt;2005&lt;/Year&gt;&lt;RecNum&gt;41&lt;/RecNum&gt;&lt;DisplayText&gt;[1]&lt;/DisplayText&gt;&lt;record&gt;&lt;rec-number&gt;41&lt;/rec-number&gt;&lt;foreign-keys&gt;&lt;key app="EN" db-id="aerza0v5ufawdtezew95dr0bafeapts5var0"&gt;41&lt;/key&gt;&lt;/foreign-keys&gt;&lt;ref-type name="Journal Article"&gt;17&lt;/ref-type&gt;&lt;contributors&gt;&lt;authors&gt;&lt;author&gt;Sears, C. L.&lt;/author&gt;&lt;/authors&gt;&lt;/contributors&gt;&lt;auth-address&gt;Division of Infectious Diseases, Department of Medicine, Johns Hopkins University School of Medicine, Baltimore, MD 21205, USA. csears@jhmi.edu&lt;/auth-address&gt;&lt;titles&gt;&lt;title&gt;A dynamic partnership: celebrating our gut flora&lt;/title&gt;&lt;secondary-title&gt;Anaerobe&lt;/secondary-title&gt;&lt;alt-title&gt;Anaerobe&lt;/alt-title&gt;&lt;/titles&gt;&lt;periodical&gt;&lt;full-title&gt;Anaerobe&lt;/full-title&gt;&lt;abbr-1&gt;Anaerobe&lt;/abbr-1&gt;&lt;/periodical&gt;&lt;alt-periodical&gt;&lt;full-title&gt;Anaerobe&lt;/full-title&gt;&lt;abbr-1&gt;Anaerobe&lt;/abbr-1&gt;&lt;/alt-periodical&gt;&lt;pages&gt;247-51&lt;/pages&gt;&lt;volume&gt;11&lt;/volume&gt;&lt;number&gt;5&lt;/number&gt;&lt;edition&gt;2006/05/17&lt;/edition&gt;&lt;dates&gt;&lt;year&gt;2005&lt;/year&gt;&lt;pub-dates&gt;&lt;date&gt;Oct&lt;/date&gt;&lt;/pub-dates&gt;&lt;/dates&gt;&lt;isbn&gt;1075-9964 (Print)&amp;#xD;1075-9964 (Linking)&lt;/isbn&gt;&lt;accession-num&gt;16701579&lt;/accession-num&gt;&lt;urls&gt;&lt;related-urls&gt;&lt;url&gt;http://www.ncbi.nlm.nih.gov/pubmed/16701579&lt;/url&gt;&lt;/related-urls&gt;&lt;/urls&gt;&lt;electronic-resource-num&gt;10.1016/j.anaerobe.2005.05.001&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1" w:tooltip="Sears, 2005 #41" w:history="1">
        <w:r w:rsidR="00FC3C3D" w:rsidRPr="00F003D4">
          <w:rPr>
            <w:rFonts w:ascii="Helvetica" w:hAnsi="Helvetica"/>
            <w:noProof/>
          </w:rPr>
          <w:t>1</w:t>
        </w:r>
      </w:hyperlink>
      <w:r w:rsidR="00833FAD" w:rsidRPr="00F003D4">
        <w:rPr>
          <w:rFonts w:ascii="Helvetica" w:hAnsi="Helvetica"/>
          <w:noProof/>
        </w:rPr>
        <w:t>]</w:t>
      </w:r>
      <w:r w:rsidR="00A32136" w:rsidRPr="00F003D4">
        <w:rPr>
          <w:rFonts w:ascii="Helvetica" w:hAnsi="Helvetica"/>
        </w:rPr>
        <w:fldChar w:fldCharType="end"/>
      </w:r>
      <w:r w:rsidRPr="00F003D4">
        <w:rPr>
          <w:rFonts w:ascii="Helvetica" w:hAnsi="Helvetica"/>
        </w:rPr>
        <w:t xml:space="preserve">; 2) </w:t>
      </w:r>
      <w:r w:rsidR="00E737C9" w:rsidRPr="00F003D4">
        <w:rPr>
          <w:rFonts w:ascii="Helvetica" w:hAnsi="Helvetica"/>
        </w:rPr>
        <w:t xml:space="preserve">bacteria can use horizontal gene transfer to share resistance genes across distantly related species of </w:t>
      </w:r>
      <w:r w:rsidR="00A96638" w:rsidRPr="00F003D4">
        <w:rPr>
          <w:rFonts w:ascii="Helvetica" w:hAnsi="Helvetica"/>
        </w:rPr>
        <w:t>bacteria</w:t>
      </w:r>
      <w:r w:rsidR="00E737C9" w:rsidRPr="00F003D4">
        <w:rPr>
          <w:rFonts w:ascii="Helvetica" w:hAnsi="Helvetica"/>
        </w:rPr>
        <w:t>, including non-pathogens</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&lt;EndNote&gt;&lt;Cite&gt;&lt;Author&gt;Syvanen&lt;/Author&gt;&lt;Year&gt;2012&lt;/Year&gt;&lt;RecNum&gt;42&lt;/RecNum&gt;&lt;DisplayText&gt;[2]&lt;/DisplayText&gt;&lt;record&gt;&lt;rec-number&gt;42&lt;/rec-number&gt;&lt;foreign-keys&gt;&lt;key app="EN" db-id="aerza0v5ufawdtezew95dr0bafeapts5var0"&gt;42&lt;/key&gt;&lt;/foreign-keys&gt;&lt;ref-type name="Journal Article"&gt;17&lt;/ref-type&gt;&lt;contributors&gt;&lt;authors&gt;&lt;author&gt;Syvanen, M.&lt;/author&gt;&lt;/authors&gt;&lt;/contributors&gt;&lt;auth-address&gt;Department of Microbiology and Immunology, School of Medicine, University of California, Davis, California 95616, USA. msyvanen@ucdavis.edu&lt;/auth-address&gt;&lt;titles&gt;&lt;title&gt;Evolutionary implications of horizontal gene transfer&lt;/title&gt;&lt;secondary-title&gt;Annual review of genetics&lt;/secondary-title&gt;&lt;alt-title&gt;Annu Rev Genet&lt;/alt-title&gt;&lt;/titles&gt;&lt;periodical&gt;&lt;full-title&gt;Annual review of genetics&lt;/full-title&gt;&lt;abbr-1&gt;Annu Rev Genet&lt;/abbr-1&gt;&lt;/periodical&gt;&lt;alt-periodical&gt;&lt;full-title&gt;Annual review of genetics&lt;/full-title&gt;&lt;abbr-1&gt;Annu Rev Genet&lt;/abbr-1&gt;&lt;/alt-periodical&gt;&lt;pages&gt;341-58&lt;/pages&gt;&lt;volume&gt;46&lt;/volume&gt;&lt;edition&gt;2012/09/01&lt;/edition&gt;&lt;keywords&gt;&lt;keyword&gt;Animals&lt;/keyword&gt;&lt;keyword&gt;Bacteria/classification/*genetics&lt;/keyword&gt;&lt;keyword&gt;Computational Biology&lt;/keyword&gt;&lt;keyword&gt;DNA Transposable Elements&lt;/keyword&gt;&lt;keyword&gt;Eukaryota/classification/*genetics&lt;/keyword&gt;&lt;keyword&gt;*Evolution, Molecular&lt;/keyword&gt;&lt;keyword&gt;Gene Flow&lt;/keyword&gt;&lt;keyword&gt;*Gene Transfer, Horizontal&lt;/keyword&gt;&lt;keyword&gt;*Genome, Bacterial&lt;/keyword&gt;&lt;keyword&gt;Genomic Islands&lt;/keyword&gt;&lt;keyword&gt;Mutation&lt;/keyword&gt;&lt;keyword&gt;Phylogeny&lt;/keyword&gt;&lt;keyword&gt;Reproduction/genetics&lt;/keyword&gt;&lt;keyword&gt;Selection, Genetic&lt;/keyword&gt;&lt;/keywords&gt;&lt;dates&gt;&lt;year&gt;2012&lt;/year&gt;&lt;/dates&gt;&lt;isbn&gt;1545-2948 (Electronic)&amp;#xD;0066-4197 (Linking)&lt;/isbn&gt;&lt;accession-num&gt;22934638&lt;/accession-num&gt;&lt;work-type&gt;Review&lt;/work-type&gt;&lt;urls&gt;&lt;related-urls&gt;&lt;url&gt;http://www.ncbi.nlm.nih.gov/pubmed/22934638&lt;/url&gt;&lt;/related-urls&gt;&lt;/urls&gt;&lt;electronic-resource-num&gt;10.1146/annurev-genet-110711-155529&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2" w:tooltip="Syvanen, 2012 #42" w:history="1">
        <w:r w:rsidR="00FC3C3D" w:rsidRPr="00F003D4">
          <w:rPr>
            <w:rFonts w:ascii="Helvetica" w:hAnsi="Helvetica"/>
            <w:noProof/>
          </w:rPr>
          <w:t>2</w:t>
        </w:r>
      </w:hyperlink>
      <w:r w:rsidR="00833FAD" w:rsidRPr="00F003D4">
        <w:rPr>
          <w:rFonts w:ascii="Helvetica" w:hAnsi="Helvetica"/>
          <w:noProof/>
        </w:rPr>
        <w:t>]</w:t>
      </w:r>
      <w:r w:rsidR="00A32136" w:rsidRPr="00F003D4">
        <w:rPr>
          <w:rFonts w:ascii="Helvetica" w:hAnsi="Helvetica"/>
        </w:rPr>
        <w:fldChar w:fldCharType="end"/>
      </w:r>
      <w:r w:rsidR="00E737C9" w:rsidRPr="00F003D4">
        <w:rPr>
          <w:rFonts w:ascii="Helvetica" w:hAnsi="Helvetica"/>
        </w:rPr>
        <w:t>; 3)</w:t>
      </w:r>
      <w:r w:rsidR="00A96638" w:rsidRPr="00F003D4">
        <w:rPr>
          <w:rFonts w:ascii="Helvetica" w:hAnsi="Helvetica"/>
        </w:rPr>
        <w:t xml:space="preserve"> compared to humans</w:t>
      </w:r>
      <w:r w:rsidR="00A2446D" w:rsidRPr="00F003D4">
        <w:rPr>
          <w:rFonts w:ascii="Helvetica" w:hAnsi="Helvetica"/>
        </w:rPr>
        <w:t>, bacteria</w:t>
      </w:r>
      <w:r w:rsidR="00A96638" w:rsidRPr="00F003D4">
        <w:rPr>
          <w:rFonts w:ascii="Helvetica" w:hAnsi="Helvetica"/>
        </w:rPr>
        <w:t xml:space="preserve"> have relatively few vulnerable target sites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&lt;EndNote&gt;&lt;Cite&gt;&lt;Author&gt;Orr&lt;/Author&gt;&lt;Year&gt;2000&lt;/Year&gt;&lt;RecNum&gt;43&lt;/RecNum&gt;&lt;DisplayText&gt;[3]&lt;/DisplayText&gt;&lt;record&gt;&lt;rec-number&gt;43&lt;/rec-number&gt;&lt;foreign-keys&gt;&lt;key app="EN" db-id="aerza0v5ufawdtezew95dr0bafeapts5var0"&gt;43&lt;/key&gt;&lt;/foreign-keys&gt;&lt;ref-type name="Journal Article"&gt;17&lt;/ref-type&gt;&lt;contributors&gt;&lt;authors&gt;&lt;author&gt;Orr, H. A.&lt;/author&gt;&lt;/authors&gt;&lt;/contributors&gt;&lt;auth-address&gt;Department of Biology, University of Rochester, New York 14627, USA. aorr@uhura.cc.rochester.edu&lt;/auth-address&gt;&lt;titles&gt;&lt;title&gt;Adaptation and the cost of complexity&lt;/title&gt;&lt;secondary-title&gt;Evolution;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evolution&lt;/full-title&gt;&lt;abbr-1&gt;Evolution&lt;/abbr-1&gt;&lt;/alt-periodical&gt;&lt;pages&gt;13-20&lt;/pages&gt;&lt;volume&gt;54&lt;/volume&gt;&lt;number&gt;1&lt;/number&gt;&lt;edition&gt;2000/08/11&lt;/edition&gt;&lt;keywords&gt;&lt;keyword&gt;*Adaptation, Physiological&lt;/keyword&gt;&lt;keyword&gt;*Biological Evolution&lt;/keyword&gt;&lt;keyword&gt;Models, Biological&lt;/keyword&gt;&lt;keyword&gt;Mutation&lt;/keyword&gt;&lt;keyword&gt;Selection, Genetic&lt;/keyword&gt;&lt;/keywords&gt;&lt;dates&gt;&lt;year&gt;2000&lt;/year&gt;&lt;pub-dates&gt;&lt;date&gt;Feb&lt;/date&gt;&lt;/pub-dates&gt;&lt;/dates&gt;&lt;isbn&gt;0014-3820 (Print)&amp;#xD;0014-3820 (Linking)&lt;/isbn&gt;&lt;accession-num&gt;10937178&lt;/accession-num&gt;&lt;work-type&gt;Research Support, Non-U.S. Gov&amp;apos;t&amp;#xD;Research Support, U.S. Gov&amp;apos;t, P.H.S.&lt;/work-type&gt;&lt;urls&gt;&lt;related-urls&gt;&lt;url&gt;http://www.ncbi.nlm.nih.gov/pubmed/10937178&lt;/url&gt;&lt;/related-urls&gt;&lt;/urls&gt;&lt;language&gt;eng&lt;/language&gt;&lt;/record&gt;&lt;/Cite&gt;&lt;/EndNote&gt;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3" w:tooltip="Orr, 2000 #43" w:history="1">
        <w:r w:rsidR="00FC3C3D" w:rsidRPr="00F003D4">
          <w:rPr>
            <w:rFonts w:ascii="Helvetica" w:hAnsi="Helvetica"/>
            <w:noProof/>
          </w:rPr>
          <w:t>3</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 xml:space="preserve">; </w:t>
      </w:r>
      <w:r w:rsidR="00E737C9" w:rsidRPr="00F003D4">
        <w:rPr>
          <w:rFonts w:ascii="Helvetica" w:hAnsi="Helvetica"/>
        </w:rPr>
        <w:t>4</w:t>
      </w:r>
      <w:r w:rsidR="00A96638" w:rsidRPr="00F003D4">
        <w:rPr>
          <w:rFonts w:ascii="Helvetica" w:hAnsi="Helvetica"/>
        </w:rPr>
        <w:t xml:space="preserve">) microbes are the sources of </w:t>
      </w:r>
      <w:r w:rsidR="00A2446D" w:rsidRPr="00F003D4">
        <w:rPr>
          <w:rFonts w:ascii="Helvetica" w:hAnsi="Helvetica"/>
        </w:rPr>
        <w:t xml:space="preserve">nearly all </w:t>
      </w:r>
      <w:r w:rsidR="00A96638" w:rsidRPr="00F003D4">
        <w:rPr>
          <w:rFonts w:ascii="Helvetica" w:hAnsi="Helvetica"/>
        </w:rPr>
        <w:t>antibiotics that are used by humans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&lt;EndNote&gt;&lt;Cite&gt;&lt;Author&gt;Tiwari&lt;/Author&gt;&lt;Year&gt;2012&lt;/Year&gt;&lt;RecNum&gt;44&lt;/RecNum&gt;&lt;DisplayText&gt;[4]&lt;/DisplayText&gt;&lt;record&gt;&lt;rec-number&gt;44&lt;/rec-number&gt;&lt;foreign-keys&gt;&lt;key app="EN" db-id="aerza0v5ufawdtezew95dr0bafeapts5var0"&gt;44&lt;/key&gt;&lt;/foreign-keys&gt;&lt;ref-type name="Journal Article"&gt;17&lt;/ref-type&gt;&lt;contributors&gt;&lt;authors&gt;&lt;author&gt;Tiwari, K.&lt;/author&gt;&lt;author&gt;Gupta, R. K.&lt;/author&gt;&lt;/authors&gt;&lt;/contributors&gt;&lt;auth-address&gt;School of Biotechnology, Guru Gobind Singh Indraprastha University, Delhi, India.&lt;/auth-address&gt;&lt;titles&gt;&lt;title&gt;Rare actinomycetes: a potential storehouse for novel antibiotics&lt;/title&gt;&lt;secondary-title&gt;Critical reviews in biotechnology&lt;/secondary-title&gt;&lt;alt-title&gt;Crit Rev Biotechnol&lt;/alt-title&gt;&lt;/titles&gt;&lt;periodical&gt;&lt;full-title&gt;Critical reviews in biotechnology&lt;/full-title&gt;&lt;abbr-1&gt;Crit Rev Biotechnol&lt;/abbr-1&gt;&lt;/periodical&gt;&lt;alt-periodical&gt;&lt;full-title&gt;Critical reviews in biotechnology&lt;/full-title&gt;&lt;abbr-1&gt;Crit Rev Biotechnol&lt;/abbr-1&gt;&lt;/alt-periodical&gt;&lt;pages&gt;108-32&lt;/pages&gt;&lt;volume&gt;32&lt;/volume&gt;&lt;number&gt;2&lt;/number&gt;&lt;edition&gt;2011/05/31&lt;/edition&gt;&lt;keywords&gt;&lt;keyword&gt;Actinobacteria/chemistry/*metabolism&lt;/keyword&gt;&lt;keyword&gt;Anti-Bacterial Agents/*biosynthesis/chemistry&lt;/keyword&gt;&lt;keyword&gt;Drug Discovery&lt;/keyword&gt;&lt;keyword&gt;Humans&lt;/keyword&gt;&lt;/keywords&gt;&lt;dates&gt;&lt;year&gt;2012&lt;/year&gt;&lt;pub-dates&gt;&lt;date&gt;Jun&lt;/date&gt;&lt;/pub-dates&gt;&lt;/dates&gt;&lt;isbn&gt;1549-7801 (Electronic)&amp;#xD;0738-8551 (Linking)&lt;/isbn&gt;&lt;accession-num&gt;21619453&lt;/accession-num&gt;&lt;work-type&gt;Research Support, Non-U.S. Gov&amp;apos;t&amp;#xD;Review&lt;/work-type&gt;&lt;urls&gt;&lt;related-urls&gt;&lt;url&gt;http://www.ncbi.nlm.nih.gov/pubmed/21619453&lt;/url&gt;&lt;/related-urls&gt;&lt;/urls&gt;&lt;electronic-resource-num&gt;10.3109/07388551.2011.562482&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4" w:tooltip="Tiwari, 2012 #44" w:history="1">
        <w:r w:rsidR="00FC3C3D" w:rsidRPr="00F003D4">
          <w:rPr>
            <w:rFonts w:ascii="Helvetica" w:hAnsi="Helvetica"/>
            <w:noProof/>
          </w:rPr>
          <w:t>4</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w:t>
      </w:r>
      <w:r w:rsidR="008405EA">
        <w:rPr>
          <w:rFonts w:ascii="Helvetica" w:hAnsi="Helvetica"/>
        </w:rPr>
        <w:t xml:space="preserve"> </w:t>
      </w:r>
      <w:r w:rsidR="00A96638" w:rsidRPr="00F003D4">
        <w:rPr>
          <w:rFonts w:ascii="Helvetica" w:hAnsi="Helvetica"/>
        </w:rPr>
        <w:t xml:space="preserve">Given the </w:t>
      </w:r>
      <w:r w:rsidR="00E737C9" w:rsidRPr="00F003D4">
        <w:rPr>
          <w:rFonts w:ascii="Helvetica" w:hAnsi="Helvetica"/>
        </w:rPr>
        <w:t xml:space="preserve">overwhelming </w:t>
      </w:r>
      <w:r w:rsidR="00A96638" w:rsidRPr="00F003D4">
        <w:rPr>
          <w:rFonts w:ascii="Helvetica" w:hAnsi="Helvetica"/>
        </w:rPr>
        <w:t xml:space="preserve">numbers of bacteria, the limited number of target sites, the numerous ways that they can infect humans, and that they have been </w:t>
      </w:r>
      <w:commentRangeStart w:id="16"/>
      <w:r w:rsidR="00A96638" w:rsidRPr="00F003D4">
        <w:rPr>
          <w:rFonts w:ascii="Helvetica" w:hAnsi="Helvetica"/>
        </w:rPr>
        <w:t xml:space="preserve">exposed to antibiotics </w:t>
      </w:r>
      <w:commentRangeEnd w:id="16"/>
      <w:r w:rsidR="0069734B">
        <w:rPr>
          <w:rStyle w:val="CommentReference"/>
        </w:rPr>
        <w:commentReference w:id="16"/>
      </w:r>
      <w:r w:rsidR="00A96638" w:rsidRPr="00F003D4">
        <w:rPr>
          <w:rFonts w:ascii="Helvetica" w:hAnsi="Helvetica"/>
        </w:rPr>
        <w:t xml:space="preserve">for billions of years, resistance to antibiotics </w:t>
      </w:r>
      <w:r w:rsidR="00A2446D" w:rsidRPr="00F003D4">
        <w:rPr>
          <w:rFonts w:ascii="Helvetica" w:hAnsi="Helvetica"/>
        </w:rPr>
        <w:t>used by</w:t>
      </w:r>
      <w:r w:rsidR="00A96638" w:rsidRPr="00F003D4">
        <w:rPr>
          <w:rFonts w:ascii="Helvetica" w:hAnsi="Helvetica"/>
        </w:rPr>
        <w:t xml:space="preserve"> human populations</w:t>
      </w:r>
      <w:r w:rsidR="00E737C9" w:rsidRPr="00F003D4">
        <w:rPr>
          <w:rFonts w:ascii="Helvetica" w:hAnsi="Helvetica"/>
        </w:rPr>
        <w:t xml:space="preserve"> is unavoidable.</w:t>
      </w:r>
      <w:r w:rsidR="008405EA">
        <w:rPr>
          <w:rFonts w:ascii="Helvetica" w:hAnsi="Helvetica"/>
        </w:rPr>
        <w:t xml:space="preserve"> </w:t>
      </w:r>
    </w:p>
    <w:p w14:paraId="1BC1475F" w14:textId="77777777" w:rsidR="00E737C9" w:rsidRPr="00F003D4" w:rsidRDefault="00E737C9" w:rsidP="0001539A">
      <w:pPr>
        <w:rPr>
          <w:rFonts w:ascii="Helvetica" w:hAnsi="Helvetica"/>
        </w:rPr>
      </w:pPr>
    </w:p>
    <w:p w14:paraId="60DBB73D" w14:textId="4D261406" w:rsidR="00130251" w:rsidRPr="00F003D4" w:rsidRDefault="00E737C9" w:rsidP="0001539A">
      <w:pPr>
        <w:rPr>
          <w:rFonts w:ascii="Helvetica" w:hAnsi="Helvetica"/>
        </w:rPr>
      </w:pPr>
      <w:commentRangeStart w:id="17"/>
      <w:r w:rsidRPr="00F003D4">
        <w:rPr>
          <w:rFonts w:ascii="Helvetica" w:hAnsi="Helvetica"/>
        </w:rPr>
        <w:t>Once resistance is present in a bacterial population, it is exceedingly difficult to remove for several reasons</w:t>
      </w:r>
      <w:ins w:id="18" w:author="Juan Meza" w:date="2014-05-03T18:30:00Z">
        <w:r w:rsidR="00824681">
          <w:rPr>
            <w:rFonts w:ascii="Helvetica" w:hAnsi="Helvetica"/>
          </w:rPr>
          <w:t xml:space="preserve">. </w:t>
        </w:r>
      </w:ins>
      <w:del w:id="19" w:author="Juan Meza" w:date="2014-05-03T18:30:00Z">
        <w:r w:rsidRPr="00F003D4" w:rsidDel="00824681">
          <w:rPr>
            <w:rFonts w:ascii="Helvetica" w:hAnsi="Helvetica"/>
          </w:rPr>
          <w:delText xml:space="preserve">: 1) </w:delText>
        </w:r>
      </w:del>
      <w:r w:rsidRPr="00F003D4">
        <w:rPr>
          <w:rFonts w:ascii="Helvetica" w:hAnsi="Helvetica"/>
        </w:rPr>
        <w:t xml:space="preserve">If any amount of antibiotic is present in the </w:t>
      </w:r>
      <w:r w:rsidR="00130251" w:rsidRPr="00F003D4">
        <w:rPr>
          <w:rFonts w:ascii="Helvetica" w:hAnsi="Helvetica"/>
        </w:rPr>
        <w:t xml:space="preserve">environment, antibiotic resistance genes </w:t>
      </w:r>
      <w:ins w:id="20" w:author="Juan Meza" w:date="2014-05-03T18:30:00Z">
        <w:r w:rsidR="00824681">
          <w:rPr>
            <w:rFonts w:ascii="Helvetica" w:hAnsi="Helvetica"/>
          </w:rPr>
          <w:t xml:space="preserve">will </w:t>
        </w:r>
      </w:ins>
      <w:r w:rsidR="00130251" w:rsidRPr="00F003D4">
        <w:rPr>
          <w:rFonts w:ascii="Helvetica" w:hAnsi="Helvetica"/>
        </w:rPr>
        <w:t>confer a large fitness advantage</w:t>
      </w:r>
      <w:r w:rsidR="00833FAD"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&lt;EndNote&gt;&lt;Cite&gt;&lt;Author&gt;Kolar&lt;/Author&gt;&lt;Year&gt;2001&lt;/Year&gt;&lt;RecNum&gt;47&lt;/RecNum&gt;&lt;DisplayText&gt;[5]&lt;/DisplayText&gt;&lt;record&gt;&lt;rec-number&gt;47&lt;/rec-number&gt;&lt;foreign-keys&gt;&lt;key app="EN" db-id="aerza0v5ufawdtezew95dr0bafeapts5var0"&gt;47&lt;/key&gt;&lt;/foreign-keys&gt;&lt;ref-type name="Journal Article"&gt;17&lt;/ref-type&gt;&lt;contributors&gt;&lt;authors&gt;&lt;author&gt;Kolar, M.&lt;/author&gt;&lt;author&gt;Urbanek, K.&lt;/author&gt;&lt;author&gt;Latal, T.&lt;/author&gt;&lt;/authors&gt;&lt;/contributors&gt;&lt;auth-address&gt;Department of Microbiology, Faculty of Medicine, Palacky University, Hnevotinska street 3, 775 15, Olomouc, Czech Republic. kolar@risc.upol.cz&lt;/auth-address&gt;&lt;titles&gt;&lt;title&gt;Antibiotic selective pressure and development of bacterial resistance&lt;/title&gt;&lt;secondary-title&gt;International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Agents&lt;/abbr-1&gt;&lt;/alt-periodical&gt;&lt;pages&gt;357-63&lt;/pages&gt;&lt;volume&gt;17&lt;/volume&gt;&lt;number&gt;5&lt;/number&gt;&lt;edition&gt;2001/05/05&lt;/edition&gt;&lt;keywords&gt;&lt;keyword&gt;Aminoglycosides&lt;/keyword&gt;&lt;keyword&gt;Anti-Bacterial Agents/*pharmacology&lt;/keyword&gt;&lt;keyword&gt;Anti-Infective Agents/*pharmacology&lt;/keyword&gt;&lt;keyword&gt;Cross Infection/*drug therapy/microbiology&lt;/keyword&gt;&lt;keyword&gt;Drug Resistance, Microbial&lt;/keyword&gt;&lt;keyword&gt;Fluoroquinolones&lt;/keyword&gt;&lt;keyword&gt;Gram-Negative Bacteria/*drug effects/isolation &amp;amp; purification&lt;/keyword&gt;&lt;keyword&gt;Humans&lt;/keyword&gt;&lt;keyword&gt;Lactams&lt;/keyword&gt;&lt;keyword&gt;Microbial Sensitivity Tests&lt;/keyword&gt;&lt;/keywords&gt;&lt;dates&gt;&lt;year&gt;2001&lt;/year&gt;&lt;pub-dates&gt;&lt;date&gt;May&lt;/date&gt;&lt;/pub-dates&gt;&lt;/dates&gt;&lt;isbn&gt;0924-8579 (Print)&amp;#xD;0924-8579 (Linking)&lt;/isbn&gt;&lt;accession-num&gt;11337221&lt;/accession-num&gt;&lt;work-type&gt;Research Support, Non-U.S. Gov&amp;apos;t&lt;/work-type&gt;&lt;urls&gt;&lt;related-urls&gt;&lt;url&gt;http://www.ncbi.nlm.nih.gov/pubmed/11337221&lt;/url&gt;&lt;/related-urls&gt;&lt;/urls&gt;&lt;language&gt;eng&lt;/language&gt;&lt;/record&gt;&lt;/Cite&gt;&lt;/EndNote&gt;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5" w:tooltip="Kolar, 2001 #47" w:history="1">
        <w:r w:rsidR="00FC3C3D" w:rsidRPr="00F003D4">
          <w:rPr>
            <w:rFonts w:ascii="Helvetica" w:hAnsi="Helvetica"/>
            <w:noProof/>
          </w:rPr>
          <w:t>5</w:t>
        </w:r>
      </w:hyperlink>
      <w:r w:rsidR="00A94C81" w:rsidRPr="00F003D4">
        <w:rPr>
          <w:rFonts w:ascii="Helvetica" w:hAnsi="Helvetica"/>
          <w:noProof/>
        </w:rPr>
        <w:t>]</w:t>
      </w:r>
      <w:r w:rsidR="00A94C81" w:rsidRPr="00F003D4">
        <w:rPr>
          <w:rFonts w:ascii="Helvetica" w:hAnsi="Helvetica"/>
        </w:rPr>
        <w:fldChar w:fldCharType="end"/>
      </w:r>
      <w:ins w:id="21" w:author="Juan Meza" w:date="2014-05-03T18:30:00Z">
        <w:r w:rsidR="00824681">
          <w:rPr>
            <w:rFonts w:ascii="Helvetica" w:hAnsi="Helvetica"/>
          </w:rPr>
          <w:t>, and e</w:t>
        </w:r>
      </w:ins>
      <w:ins w:id="22" w:author="Juan Meza" w:date="2014-05-03T18:31:00Z">
        <w:r w:rsidR="00824681">
          <w:rPr>
            <w:rFonts w:ascii="Helvetica" w:hAnsi="Helvetica"/>
          </w:rPr>
          <w:t>ven</w:t>
        </w:r>
      </w:ins>
      <w:ins w:id="23" w:author="Juan Meza" w:date="2014-05-03T18:30:00Z">
        <w:r w:rsidR="00824681">
          <w:rPr>
            <w:rFonts w:ascii="Helvetica" w:hAnsi="Helvetica"/>
          </w:rPr>
          <w:t xml:space="preserve"> </w:t>
        </w:r>
      </w:ins>
      <w:del w:id="24" w:author="Juan Meza" w:date="2014-05-03T18:30:00Z">
        <w:r w:rsidR="00130251" w:rsidRPr="00F003D4" w:rsidDel="00824681">
          <w:rPr>
            <w:rFonts w:ascii="Helvetica" w:hAnsi="Helvetica"/>
          </w:rPr>
          <w:delText>; 2) W</w:delText>
        </w:r>
      </w:del>
      <w:ins w:id="25" w:author="Juan Meza" w:date="2014-05-03T18:30:00Z">
        <w:r w:rsidR="00824681">
          <w:rPr>
            <w:rFonts w:ascii="Helvetica" w:hAnsi="Helvetica"/>
          </w:rPr>
          <w:t>w</w:t>
        </w:r>
      </w:ins>
      <w:r w:rsidR="00130251" w:rsidRPr="00F003D4">
        <w:rPr>
          <w:rFonts w:ascii="Helvetica" w:hAnsi="Helvetica"/>
        </w:rPr>
        <w:t>hen antibiotics are not present in an environment, the fitness costs for carrying and expressing resistance genes are small</w:t>
      </w:r>
      <w:r w:rsidR="00CC4BC5" w:rsidRPr="00F003D4">
        <w:rPr>
          <w:rFonts w:ascii="Helvetica" w:hAnsi="Helvetica"/>
        </w:rPr>
        <w:t xml:space="preserve"> to non-existent</w:t>
      </w:r>
      <w:r w:rsidR="00D06C43"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&lt;EndNote&gt;&lt;Cite&gt;&lt;Author&gt;Gillespie&lt;/Author&gt;&lt;Year&gt;2001&lt;/Year&gt;&lt;RecNum&gt;48&lt;/RecNum&gt;&lt;DisplayText&gt;[6]&lt;/DisplayText&gt;&lt;record&gt;&lt;rec-number&gt;48&lt;/rec-number&gt;&lt;foreign-keys&gt;&lt;key app="EN" db-id="aerza0v5ufawdtezew95dr0bafeapts5var0"&gt;48&lt;/key&gt;&lt;/foreign-keys&gt;&lt;ref-type name="Journal Article"&gt;17&lt;/ref-type&gt;&lt;contributors&gt;&lt;authors&gt;&lt;author&gt;Gillespie, S. H.&lt;/author&gt;&lt;/authors&gt;&lt;/contributors&gt;&lt;auth-address&gt;Royal Free and University College Medical School, Royal Free Campus, Rowland Hill Street, London NW3 2PF, UK. stephen@rfc.ucl.ac.uk&lt;/auth-address&gt;&lt;titles&gt;&lt;title&gt;Antibiotic resistance in the absence of selective pressure&lt;/title&gt;&lt;secondary-title&gt;International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Agents&lt;/abbr-1&gt;&lt;/alt-periodical&gt;&lt;pages&gt;171-6&lt;/pages&gt;&lt;volume&gt;17&lt;/volume&gt;&lt;number&gt;3&lt;/number&gt;&lt;edition&gt;2001/04/03&lt;/edition&gt;&lt;keywords&gt;&lt;keyword&gt;Adaptation, Physiological/genetics&lt;/keyword&gt;&lt;keyword&gt;Animals&lt;/keyword&gt;&lt;keyword&gt;Biological Evolution&lt;/keyword&gt;&lt;keyword&gt;Chromosomes/genetics&lt;/keyword&gt;&lt;keyword&gt;Drug Resistance, Microbial/*genetics&lt;/keyword&gt;&lt;keyword&gt;Humans&lt;/keyword&gt;&lt;keyword&gt;Mutation&lt;/keyword&gt;&lt;keyword&gt;Mycobacterium tuberculosis/drug effects/genetics&lt;/keyword&gt;&lt;keyword&gt;Penicillin Resistance/genetics&lt;/keyword&gt;&lt;keyword&gt;Pneumococcal Infections/microbiology&lt;/keyword&gt;&lt;keyword&gt;Streptococcus pneumoniae/drug effects/genetics&lt;/keyword&gt;&lt;keyword&gt;Tuberculosis/microbiology&lt;/keyword&gt;&lt;/keywords&gt;&lt;dates&gt;&lt;year&gt;2001&lt;/year&gt;&lt;pub-dates&gt;&lt;date&gt;Mar&lt;/date&gt;&lt;/pub-dates&gt;&lt;/dates&gt;&lt;isbn&gt;0924-8579 (Print)&amp;#xD;0924-8579 (Linking)&lt;/isbn&gt;&lt;accession-num&gt;11282261&lt;/accession-num&gt;&lt;work-type&gt;Review&lt;/work-type&gt;&lt;urls&gt;&lt;related-urls&gt;&lt;url&gt;http://www.ncbi.nlm.nih.gov/pubmed/11282261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6" w:tooltip="Gillespie, 2001 #48" w:history="1">
        <w:r w:rsidR="00FC3C3D" w:rsidRPr="00F003D4">
          <w:rPr>
            <w:rFonts w:ascii="Helvetica" w:hAnsi="Helvetica"/>
            <w:noProof/>
          </w:rPr>
          <w:t>6</w:t>
        </w:r>
      </w:hyperlink>
      <w:r w:rsidR="00A94C81" w:rsidRPr="00F003D4">
        <w:rPr>
          <w:rFonts w:ascii="Helvetica" w:hAnsi="Helvetica"/>
          <w:noProof/>
        </w:rPr>
        <w:t>]</w:t>
      </w:r>
      <w:r w:rsidR="00A94C81" w:rsidRPr="00F003D4">
        <w:rPr>
          <w:rFonts w:ascii="Helvetica" w:hAnsi="Helvetica"/>
        </w:rPr>
        <w:fldChar w:fldCharType="end"/>
      </w:r>
      <w:ins w:id="26" w:author="Juan Meza" w:date="2014-05-03T18:36:00Z">
        <w:r w:rsidR="00824681">
          <w:rPr>
            <w:rFonts w:ascii="Helvetica" w:hAnsi="Helvetica"/>
          </w:rPr>
          <w:t xml:space="preserve">. In addition to it being </w:t>
        </w:r>
      </w:ins>
      <w:del w:id="27" w:author="Juan Meza" w:date="2014-05-03T18:31:00Z">
        <w:r w:rsidR="00130251" w:rsidRPr="00F003D4" w:rsidDel="00824681">
          <w:rPr>
            <w:rFonts w:ascii="Helvetica" w:hAnsi="Helvetica"/>
          </w:rPr>
          <w:delText>; 3)</w:delText>
        </w:r>
      </w:del>
      <w:del w:id="28" w:author="Juan Meza" w:date="2014-05-03T18:36:00Z">
        <w:r w:rsidR="00130251" w:rsidRPr="00F003D4" w:rsidDel="00824681">
          <w:rPr>
            <w:rFonts w:ascii="Helvetica" w:hAnsi="Helvetica"/>
          </w:rPr>
          <w:delText xml:space="preserve"> </w:delText>
        </w:r>
      </w:del>
      <w:del w:id="29" w:author="Juan Meza" w:date="2014-05-03T18:37:00Z">
        <w:r w:rsidR="00130251" w:rsidRPr="00F003D4" w:rsidDel="00824681">
          <w:rPr>
            <w:rFonts w:ascii="Helvetica" w:hAnsi="Helvetica"/>
          </w:rPr>
          <w:delText xml:space="preserve">it is </w:delText>
        </w:r>
      </w:del>
      <w:r w:rsidR="00130251" w:rsidRPr="00F003D4">
        <w:rPr>
          <w:rFonts w:ascii="Helvetica" w:hAnsi="Helvetica"/>
        </w:rPr>
        <w:t>difficult to remove antibiotics from the environment</w:t>
      </w:r>
      <w:r w:rsidR="00A32136" w:rsidRPr="00F003D4">
        <w:rPr>
          <w:rFonts w:ascii="Helvetica" w:hAnsi="Helvetica"/>
        </w:rPr>
        <w:t xml:space="preserve"> </w:t>
      </w:r>
      <w:r w:rsidR="00A32136"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 </w:instrText>
      </w:r>
      <w:r w:rsidR="00A94C81"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EN.CITE.DATA </w:instrText>
      </w:r>
      <w:r w:rsidR="00A94C81" w:rsidRPr="00F003D4">
        <w:rPr>
          <w:rFonts w:ascii="Helvetica" w:hAnsi="Helvetica"/>
        </w:rPr>
      </w:r>
      <w:r w:rsidR="00A94C81" w:rsidRPr="00F003D4">
        <w:rPr>
          <w:rFonts w:ascii="Helvetica" w:hAnsi="Helvetica"/>
        </w:rPr>
        <w:fldChar w:fldCharType="end"/>
      </w:r>
      <w:r w:rsidR="00A32136" w:rsidRPr="00F003D4">
        <w:rPr>
          <w:rFonts w:ascii="Helvetica" w:hAnsi="Helvetica"/>
        </w:rPr>
      </w:r>
      <w:r w:rsidR="00A32136" w:rsidRPr="00F003D4">
        <w:rPr>
          <w:rFonts w:ascii="Helvetica" w:hAnsi="Helvetica"/>
        </w:rPr>
        <w:fldChar w:fldCharType="separate"/>
      </w:r>
      <w:r w:rsidR="00A94C81" w:rsidRPr="00F003D4">
        <w:rPr>
          <w:rFonts w:ascii="Helvetica" w:hAnsi="Helvetica"/>
          <w:noProof/>
        </w:rPr>
        <w:t>[</w:t>
      </w:r>
      <w:hyperlink w:anchor="_ENREF_7" w:tooltip="Kummerer, 2003 #45" w:history="1">
        <w:r w:rsidR="00FC3C3D" w:rsidRPr="00F003D4">
          <w:rPr>
            <w:rFonts w:ascii="Helvetica" w:hAnsi="Helvetica"/>
            <w:noProof/>
          </w:rPr>
          <w:t>7</w:t>
        </w:r>
      </w:hyperlink>
      <w:r w:rsidR="00A94C81" w:rsidRPr="00F003D4">
        <w:rPr>
          <w:rFonts w:ascii="Helvetica" w:hAnsi="Helvetica"/>
          <w:noProof/>
        </w:rPr>
        <w:t>]</w:t>
      </w:r>
      <w:r w:rsidR="00A32136" w:rsidRPr="00F003D4">
        <w:rPr>
          <w:rFonts w:ascii="Helvetica" w:hAnsi="Helvetica"/>
        </w:rPr>
        <w:fldChar w:fldCharType="end"/>
      </w:r>
      <w:ins w:id="30" w:author="Juan Meza" w:date="2014-05-03T18:36:00Z">
        <w:r w:rsidR="00824681">
          <w:rPr>
            <w:rFonts w:ascii="Helvetica" w:hAnsi="Helvetica"/>
          </w:rPr>
          <w:t>, i</w:t>
        </w:r>
      </w:ins>
      <w:del w:id="31" w:author="Juan Meza" w:date="2014-05-03T18:36:00Z">
        <w:r w:rsidR="00130251" w:rsidRPr="00F003D4" w:rsidDel="00824681">
          <w:rPr>
            <w:rFonts w:ascii="Helvetica" w:hAnsi="Helvetica"/>
          </w:rPr>
          <w:delText>.</w:delText>
        </w:r>
      </w:del>
      <w:del w:id="32" w:author="Juan Meza" w:date="2014-05-03T18:37:00Z">
        <w:r w:rsidR="00130251" w:rsidRPr="00F003D4" w:rsidDel="00824681">
          <w:rPr>
            <w:rFonts w:ascii="Helvetica" w:hAnsi="Helvetica"/>
          </w:rPr>
          <w:delText xml:space="preserve"> I</w:delText>
        </w:r>
      </w:del>
      <w:r w:rsidR="00130251" w:rsidRPr="00F003D4">
        <w:rPr>
          <w:rFonts w:ascii="Helvetica" w:hAnsi="Helvetica"/>
        </w:rPr>
        <w:t>f humans were to completely abandon the use of antibiotics, resistance would persist for years</w:t>
      </w:r>
      <w:r w:rsidR="003A231D">
        <w:rPr>
          <w:rFonts w:ascii="Helvetica" w:hAnsi="Helvetica"/>
        </w:rPr>
        <w:t xml:space="preserve"> </w:t>
      </w:r>
      <w:r w:rsidR="00833FAD" w:rsidRPr="00F003D4">
        <w:rPr>
          <w:rFonts w:ascii="Helvetica" w:hAnsi="Helvetica"/>
        </w:rPr>
        <w:fldChar w:fldCharType="begin"/>
      </w:r>
      <w:r w:rsidR="00A94C81" w:rsidRPr="00F003D4">
        <w:rPr>
          <w:rFonts w:ascii="Helvetica" w:hAnsi="Helvetica"/>
        </w:rPr>
        <w:instrText xml:space="preserve"> ADDIN EN.CITE &lt;EndNote&gt;&lt;Cite&gt;&lt;Author&gt;Li&lt;/Author&gt;&lt;Year&gt;1984&lt;/Year&gt;&lt;RecNum&gt;46&lt;/RecNum&gt;&lt;DisplayText&gt;[8]&lt;/DisplayText&gt;&lt;record&gt;&lt;rec-number&gt;46&lt;/rec-number&gt;&lt;foreign-keys&gt;&lt;key app="EN" db-id="aerza0v5ufawdtezew95dr0bafeapts5var0"&gt;46&lt;/key&gt;&lt;/foreign-keys&gt;&lt;ref-type name="Journal Article"&gt;17&lt;/ref-type&gt;&lt;contributors&gt;&lt;authors&gt;&lt;author&gt;Li, W. H.&lt;/author&gt;&lt;/authors&gt;&lt;/contributors&gt;&lt;auth-address&gt;Center for Demographic and Population Genetics, University of Texas, Houston 77025.&lt;/auth-address&gt;&lt;titles&gt;&lt;title&gt;Retention of cryptic genes in microbial populations&lt;/title&gt;&lt;secondary-title&gt;Molecular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Evol&lt;/abbr-1&gt;&lt;/alt-periodical&gt;&lt;pages&gt;213-9&lt;/pages&gt;&lt;volume&gt;1&lt;/volume&gt;&lt;number&gt;2&lt;/number&gt;&lt;edition&gt;1984/02/01&lt;/edition&gt;&lt;keywords&gt;&lt;keyword&gt;Bacteria/*genetics&lt;/keyword&gt;&lt;keyword&gt;Biological Evolution&lt;/keyword&gt;&lt;keyword&gt;Genes, Bacterial&lt;/keyword&gt;&lt;keyword&gt;Models, Genetic&lt;/keyword&gt;&lt;keyword&gt;Mutation&lt;/keyword&gt;&lt;keyword&gt;*Pseudogenes&lt;/keyword&gt;&lt;keyword&gt;Selection, Genetic&lt;/keyword&gt;&lt;/keywords&gt;&lt;dates&gt;&lt;year&gt;1984&lt;/year&gt;&lt;pub-dates&gt;&lt;date&gt;Feb&lt;/date&gt;&lt;/pub-dates&gt;&lt;/dates&gt;&lt;isbn&gt;0737-4038 (Print)&amp;#xD;0737-4038 (Linking)&lt;/isbn&gt;&lt;accession-num&gt;6599964&lt;/accession-num&gt;&lt;work-type&gt;Research Support, U.S. Gov&amp;apos;t, Non-P.H.S.&amp;#xD;Research Support, U.S. Gov&amp;apos;t, P.H.S.&lt;/work-type&gt;&lt;urls&gt;&lt;related-urls&gt;&lt;url&gt;http://www.ncbi.nlm.nih.gov/pubmed/6599964&lt;/url&gt;&lt;/related-urls&gt;&lt;/urls&gt;&lt;language&gt;eng&lt;/language&gt;&lt;/record&gt;&lt;/Cite&gt;&lt;/EndNote&gt;</w:instrText>
      </w:r>
      <w:r w:rsidR="00833FAD" w:rsidRPr="00F003D4">
        <w:rPr>
          <w:rFonts w:ascii="Helvetica" w:hAnsi="Helvetica"/>
        </w:rPr>
        <w:fldChar w:fldCharType="separate"/>
      </w:r>
      <w:r w:rsidR="00A94C81" w:rsidRPr="00F003D4">
        <w:rPr>
          <w:rFonts w:ascii="Helvetica" w:hAnsi="Helvetica"/>
          <w:noProof/>
        </w:rPr>
        <w:t>[</w:t>
      </w:r>
      <w:hyperlink w:anchor="_ENREF_8" w:tooltip="Li, 1984 #46" w:history="1">
        <w:r w:rsidR="00FC3C3D" w:rsidRPr="00F003D4">
          <w:rPr>
            <w:rFonts w:ascii="Helvetica" w:hAnsi="Helvetica"/>
            <w:noProof/>
          </w:rPr>
          <w:t>8</w:t>
        </w:r>
      </w:hyperlink>
      <w:r w:rsidR="00A94C81" w:rsidRPr="00F003D4">
        <w:rPr>
          <w:rFonts w:ascii="Helvetica" w:hAnsi="Helvetica"/>
          <w:noProof/>
        </w:rPr>
        <w:t>]</w:t>
      </w:r>
      <w:r w:rsidR="00833FAD" w:rsidRPr="00F003D4">
        <w:rPr>
          <w:rFonts w:ascii="Helvetica" w:hAnsi="Helvetica"/>
        </w:rPr>
        <w:fldChar w:fldCharType="end"/>
      </w:r>
      <w:r w:rsidR="00130251" w:rsidRPr="00F003D4">
        <w:rPr>
          <w:rFonts w:ascii="Helvetica" w:hAnsi="Helvetica"/>
        </w:rPr>
        <w:t>.</w:t>
      </w:r>
      <w:r w:rsidR="008405EA">
        <w:rPr>
          <w:rFonts w:ascii="Helvetica" w:hAnsi="Helvetica"/>
        </w:rPr>
        <w:t xml:space="preserve"> </w:t>
      </w:r>
      <w:commentRangeEnd w:id="17"/>
      <w:r w:rsidR="00824681">
        <w:rPr>
          <w:rStyle w:val="CommentReference"/>
        </w:rPr>
        <w:commentReference w:id="17"/>
      </w:r>
    </w:p>
    <w:p w14:paraId="6811940C" w14:textId="77777777" w:rsidR="00130251" w:rsidRPr="00F003D4" w:rsidRDefault="00130251" w:rsidP="0001539A">
      <w:pPr>
        <w:rPr>
          <w:rFonts w:ascii="Helvetica" w:hAnsi="Helvetica"/>
        </w:rPr>
      </w:pPr>
    </w:p>
    <w:p w14:paraId="056977FD" w14:textId="0D845A1C" w:rsidR="00130251" w:rsidRPr="00F003D4" w:rsidRDefault="00130251" w:rsidP="0001539A">
      <w:pPr>
        <w:rPr>
          <w:rFonts w:ascii="Helvetica" w:hAnsi="Helvetica"/>
        </w:rPr>
      </w:pPr>
      <w:r w:rsidRPr="00F003D4">
        <w:rPr>
          <w:rFonts w:ascii="Helvetica" w:hAnsi="Helvetica"/>
        </w:rPr>
        <w:t>Efforts to remove resistance genes from clinical environments by either discontinuing or reducing the use of specific antibiotics for some period of time, either through general reduction of antibiotic consumption</w:t>
      </w:r>
      <w:r w:rsidR="00CC4BC5" w:rsidRPr="00F003D4">
        <w:rPr>
          <w:rFonts w:ascii="Helvetica" w:hAnsi="Helvetica"/>
        </w:rPr>
        <w:t xml:space="preserve"> or periodic rotations of antibiotics (cycling) have not worked in </w:t>
      </w:r>
      <w:r w:rsidR="00BA6679">
        <w:rPr>
          <w:rFonts w:ascii="Helvetica" w:hAnsi="Helvetica"/>
        </w:rPr>
        <w:t>any reliable or reproducible manner</w:t>
      </w:r>
      <w:r w:rsidR="00A94C81" w:rsidRPr="00F003D4">
        <w:rPr>
          <w:rFonts w:ascii="Helvetica" w:hAnsi="Helvetica"/>
        </w:rPr>
        <w:t xml:space="preserve"> </w:t>
      </w:r>
      <w:r w:rsidR="006C473B" w:rsidRPr="00F003D4">
        <w:rPr>
          <w:rFonts w:ascii="Helvetica" w:hAnsi="Helvetica"/>
        </w:rPr>
        <w:fldChar w:fldCharType="begin"/>
      </w:r>
      <w:r w:rsidR="006C473B" w:rsidRPr="00F003D4">
        <w:rPr>
          <w:rFonts w:ascii="Helvetica" w:hAnsi="Helvetica"/>
        </w:rPr>
        <w:instrText xml:space="preserve"> ADDIN EN.CITE &lt;EndNote&gt;&lt;Cite&gt;&lt;Author&gt;Shoja&lt;/Author&gt;&lt;Year&gt;2007&lt;/Year&gt;&lt;RecNum&gt;38&lt;/RecNum&gt;&lt;DisplayText&gt;[9]&lt;/DisplayText&gt;&lt;record&gt;&lt;rec-number&gt;38&lt;/rec-number&gt;&lt;foreign-keys&gt;&lt;key app="EN" db-id="aerza0v5ufawdtezew95dr0bafeapts5var0"&gt;38&lt;/key&gt;&lt;/foreign-keys&gt;&lt;ref-type name="Journal Article"&gt;17&lt;/ref-type&gt;&lt;contributors&gt;&lt;authors&gt;&lt;author&gt;Shoja, M. M.&lt;/author&gt;&lt;author&gt;Tubbs, R. S.&lt;/author&gt;&lt;author&gt;Ansarin, K.&lt;/author&gt;&lt;author&gt;Varshochi, M.&lt;/author&gt;&lt;author&gt;Farahani, R. M.&lt;/author&gt;&lt;/authors&gt;&lt;/contributors&gt;&lt;titles&gt;&lt;title&gt;The theory of cycling antibiotic resistance&lt;/title&gt;&lt;secondary-title&gt;Medical hypotheses&lt;/secondary-title&gt;&lt;alt-title&gt;Med Hypotheses&lt;/alt-title&gt;&lt;/titles&gt;&lt;periodical&gt;&lt;full-title&gt;Medical hypotheses&lt;/full-title&gt;&lt;abbr-1&gt;Med Hypotheses&lt;/abbr-1&gt;&lt;/periodical&gt;&lt;alt-periodical&gt;&lt;full-title&gt;Medical hypotheses&lt;/full-title&gt;&lt;abbr-1&gt;Med Hypotheses&lt;/abbr-1&gt;&lt;/alt-periodical&gt;&lt;pages&gt;467-8&lt;/pages&gt;&lt;volume&gt;69&lt;/volume&gt;&lt;number&gt;2&lt;/number&gt;&lt;edition&gt;2007/02/07&lt;/edition&gt;&lt;keywords&gt;&lt;keyword&gt;Anti-Bacterial Agents/*pharmacology&lt;/keyword&gt;&lt;keyword&gt;Bacterial Infections/*drug therapy/*microbiology&lt;/keyword&gt;&lt;keyword&gt;*Drug Resistance, Bacterial&lt;/keyword&gt;&lt;keyword&gt;Humans&lt;/keyword&gt;&lt;/keywords&gt;&lt;dates&gt;&lt;year&gt;2007&lt;/year&gt;&lt;/dates&gt;&lt;isbn&gt;0306-9877 (Print)&amp;#xD;0306-9877 (Linking)&lt;/isbn&gt;&lt;accession-num&gt;17280791&lt;/accession-num&gt;&lt;work-type&gt;Letter&lt;/work-type&gt;&lt;urls&gt;&lt;related-urls&gt;&lt;url&gt;http://www.ncbi.nlm.nih.gov/pubmed/17280791&lt;/url&gt;&lt;/related-urls&gt;&lt;/urls&gt;&lt;electronic-resource-num&gt;10.1016/j.mehy.2006.12.019&lt;/electronic-resource-num&gt;&lt;language&gt;eng&lt;/language&gt;&lt;/record&gt;&lt;/Cite&gt;&lt;/EndNote&gt;</w:instrText>
      </w:r>
      <w:r w:rsidR="006C473B" w:rsidRPr="00F003D4">
        <w:rPr>
          <w:rFonts w:ascii="Helvetica" w:hAnsi="Helvetica"/>
        </w:rPr>
        <w:fldChar w:fldCharType="separate"/>
      </w:r>
      <w:r w:rsidR="006C473B" w:rsidRPr="00F003D4">
        <w:rPr>
          <w:rFonts w:ascii="Helvetica" w:hAnsi="Helvetica"/>
          <w:noProof/>
        </w:rPr>
        <w:t>[</w:t>
      </w:r>
      <w:hyperlink w:anchor="_ENREF_9" w:tooltip="Shoja, 2007 #38" w:history="1">
        <w:r w:rsidR="00FC3C3D" w:rsidRPr="00F003D4">
          <w:rPr>
            <w:rFonts w:ascii="Helvetica" w:hAnsi="Helvetica"/>
            <w:noProof/>
          </w:rPr>
          <w:t>9</w:t>
        </w:r>
      </w:hyperlink>
      <w:r w:rsidR="006C473B" w:rsidRPr="00F003D4">
        <w:rPr>
          <w:rFonts w:ascii="Helvetica" w:hAnsi="Helvetica"/>
          <w:noProof/>
        </w:rPr>
        <w:t>]</w:t>
      </w:r>
      <w:r w:rsidR="006C473B" w:rsidRPr="00F003D4">
        <w:rPr>
          <w:rFonts w:ascii="Helvetica" w:hAnsi="Helvetica"/>
        </w:rPr>
        <w:fldChar w:fldCharType="end"/>
      </w:r>
      <w:r w:rsidR="00CC4BC5" w:rsidRPr="00F003D4">
        <w:rPr>
          <w:rFonts w:ascii="Helvetica" w:hAnsi="Helvetica"/>
        </w:rPr>
        <w:t>; indeed it would have been surprising if they had worked</w:t>
      </w:r>
      <w:r w:rsidR="00A94C81" w:rsidRPr="00F003D4">
        <w:rPr>
          <w:rFonts w:ascii="Helvetica" w:hAnsi="Helvetica"/>
        </w:rPr>
        <w:t xml:space="preserve"> </w:t>
      </w:r>
      <w:r w:rsidR="006C473B" w:rsidRPr="00F003D4">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6C473B" w:rsidRPr="00F003D4">
        <w:rPr>
          <w:rFonts w:ascii="Helvetica" w:hAnsi="Helvetica"/>
        </w:rPr>
        <w:instrText xml:space="preserve"> ADDIN EN.CITE </w:instrText>
      </w:r>
      <w:r w:rsidR="006C473B" w:rsidRPr="00F003D4">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6C473B" w:rsidRPr="00F003D4">
        <w:rPr>
          <w:rFonts w:ascii="Helvetica" w:hAnsi="Helvetica"/>
        </w:rPr>
        <w:instrText xml:space="preserve"> ADDIN EN.CITE.DATA </w:instrText>
      </w:r>
      <w:r w:rsidR="006C473B" w:rsidRPr="00F003D4">
        <w:rPr>
          <w:rFonts w:ascii="Helvetica" w:hAnsi="Helvetica"/>
        </w:rPr>
      </w:r>
      <w:r w:rsidR="006C473B" w:rsidRPr="00F003D4">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6C473B" w:rsidRPr="00F003D4">
        <w:rPr>
          <w:rFonts w:ascii="Helvetica" w:hAnsi="Helvetica"/>
          <w:noProof/>
        </w:rPr>
        <w:t>[</w:t>
      </w:r>
      <w:hyperlink w:anchor="_ENREF_10" w:tooltip="Lipsitch, 2000 #50" w:history="1">
        <w:r w:rsidR="00FC3C3D" w:rsidRPr="00F003D4">
          <w:rPr>
            <w:rFonts w:ascii="Helvetica" w:hAnsi="Helvetica"/>
            <w:noProof/>
          </w:rPr>
          <w:t>10</w:t>
        </w:r>
      </w:hyperlink>
      <w:r w:rsidR="006C473B" w:rsidRPr="00F003D4">
        <w:rPr>
          <w:rFonts w:ascii="Helvetica" w:hAnsi="Helvetica"/>
        </w:rPr>
        <w:fldChar w:fldCharType="end"/>
      </w:r>
      <w:r w:rsidR="00F003D4" w:rsidRPr="00F003D4">
        <w:rPr>
          <w:rFonts w:ascii="Helvetica" w:hAnsi="Helvetica"/>
        </w:rPr>
        <w:t>,</w:t>
      </w:r>
      <w:r w:rsidR="00FC3C3D" w:rsidRPr="00F003D4">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FC3C3D" w:rsidRPr="00F003D4">
        <w:rPr>
          <w:rFonts w:ascii="Helvetica" w:hAnsi="Helvetica"/>
        </w:rPr>
      </w:r>
      <w:r w:rsidR="00FC3C3D" w:rsidRPr="00F003D4">
        <w:rPr>
          <w:rFonts w:ascii="Helvetica" w:hAnsi="Helvetica"/>
        </w:rPr>
        <w:fldChar w:fldCharType="separate"/>
      </w:r>
      <w:hyperlink w:anchor="_ENREF_11" w:tooltip="Bergstrom, 2004 #57" w:history="1">
        <w:r w:rsidR="00FC3C3D" w:rsidRPr="00F003D4">
          <w:rPr>
            <w:rFonts w:ascii="Helvetica" w:hAnsi="Helvetica"/>
            <w:noProof/>
          </w:rPr>
          <w:t>11</w:t>
        </w:r>
      </w:hyperlink>
      <w:r w:rsidR="00FC3C3D" w:rsidRPr="00F003D4">
        <w:rPr>
          <w:rFonts w:ascii="Helvetica" w:hAnsi="Helvetica"/>
          <w:noProof/>
        </w:rPr>
        <w:t>]</w:t>
      </w:r>
      <w:r w:rsidR="00FC3C3D" w:rsidRPr="00F003D4">
        <w:rPr>
          <w:rFonts w:ascii="Helvetica" w:hAnsi="Helvetica"/>
        </w:rPr>
        <w:fldChar w:fldCharType="end"/>
      </w:r>
      <w:r w:rsidR="00CC4BC5" w:rsidRPr="00F003D4">
        <w:rPr>
          <w:rFonts w:ascii="Helvetica" w:hAnsi="Helvetica"/>
        </w:rPr>
        <w:t xml:space="preserve">. </w:t>
      </w:r>
    </w:p>
    <w:p w14:paraId="3A2CE067" w14:textId="77777777" w:rsidR="00CC4BC5" w:rsidRPr="00F003D4" w:rsidRDefault="00CC4BC5" w:rsidP="0001539A">
      <w:pPr>
        <w:rPr>
          <w:rFonts w:ascii="Helvetica" w:hAnsi="Helvetica"/>
        </w:rPr>
      </w:pPr>
    </w:p>
    <w:p w14:paraId="66A9B1CC" w14:textId="3F8A515E" w:rsidR="00CC4BC5" w:rsidRPr="00F003D4" w:rsidRDefault="00CC4BC5" w:rsidP="0001539A">
      <w:pPr>
        <w:rPr>
          <w:rFonts w:ascii="Helvetica" w:hAnsi="Helvetica"/>
        </w:rPr>
      </w:pPr>
      <w:r w:rsidRPr="00F003D4">
        <w:rPr>
          <w:rFonts w:ascii="Helvetica" w:hAnsi="Helvetica"/>
        </w:rPr>
        <w:t xml:space="preserve">Since antibiotic resistance </w:t>
      </w:r>
      <w:r w:rsidRPr="00F003D4">
        <w:rPr>
          <w:rFonts w:ascii="Helvetica" w:hAnsi="Helvetica"/>
          <w:i/>
        </w:rPr>
        <w:t xml:space="preserve">is </w:t>
      </w:r>
      <w:r w:rsidRPr="00F003D4">
        <w:rPr>
          <w:rFonts w:ascii="Helvetica" w:hAnsi="Helvetica"/>
        </w:rPr>
        <w:t>unavoidable, it only makes sense to accept its inevitability and do the best we can within that framework.</w:t>
      </w:r>
      <w:r w:rsidR="008405EA">
        <w:rPr>
          <w:rFonts w:ascii="Helvetica" w:hAnsi="Helvetica"/>
        </w:rPr>
        <w:t xml:space="preserve"> </w:t>
      </w:r>
      <w:r w:rsidR="008F35DD" w:rsidRPr="00F003D4">
        <w:rPr>
          <w:rFonts w:ascii="Helvetica" w:hAnsi="Helvetica"/>
        </w:rPr>
        <w:t>A reasonable approach is to rotate the usage of antibiotics.</w:t>
      </w:r>
      <w:r w:rsidR="008405EA">
        <w:rPr>
          <w:rFonts w:ascii="Helvetica" w:hAnsi="Helvetica"/>
        </w:rPr>
        <w:t xml:space="preserve"> </w:t>
      </w:r>
      <w:r w:rsidR="008F35DD" w:rsidRPr="00F003D4">
        <w:rPr>
          <w:rFonts w:ascii="Helvetica" w:hAnsi="Helvetica"/>
        </w:rPr>
        <w:t>This has been implemented in many ways and there are recent studies to model the optimal duration</w:t>
      </w:r>
      <w:r w:rsidR="009E688C" w:rsidRPr="00F003D4">
        <w:rPr>
          <w:rFonts w:ascii="Helvetica" w:hAnsi="Helvetica"/>
        </w:rPr>
        <w:t xml:space="preserve">, mixing </w:t>
      </w:r>
      <w:proofErr w:type="spellStart"/>
      <w:r w:rsidR="009E688C" w:rsidRPr="00F003D4">
        <w:rPr>
          <w:rFonts w:ascii="Helvetica" w:hAnsi="Helvetica"/>
        </w:rPr>
        <w:t>vs</w:t>
      </w:r>
      <w:proofErr w:type="spellEnd"/>
      <w:r w:rsidR="009E688C" w:rsidRPr="00F003D4">
        <w:rPr>
          <w:rFonts w:ascii="Helvetica" w:hAnsi="Helvetica"/>
        </w:rPr>
        <w:t xml:space="preserve"> cycling, and how relaxed antibiotic cycles may be and still function as planned </w:t>
      </w:r>
      <w:r w:rsidR="006C473B" w:rsidRPr="00F003D4">
        <w:rPr>
          <w:rFonts w:ascii="Helvetica" w:hAnsi="Helvetica"/>
        </w:rPr>
        <w:fldChar w:fldCharType="begin">
          <w:fldData xml:space="preserve">PEVuZE5vdGU+PENpdGU+PEF1dGhvcj5CZWFyZG1vcmU8L0F1dGhvcj48WWVhcj4yMDEwPC9ZZWFy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PEVuZE5vdGU+PENpdGU+PEF1dGhvcj5CZWFyZG1vcmU8L0F1dGhvcj48WWVhcj4yMDEwPC9ZZWFy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FC3C3D" w:rsidRPr="00F003D4">
        <w:rPr>
          <w:rFonts w:ascii="Helvetica" w:hAnsi="Helvetica"/>
          <w:noProof/>
        </w:rPr>
        <w:t>[</w:t>
      </w:r>
      <w:hyperlink w:anchor="_ENREF_12" w:tooltip="Beardmore, 2010 #51" w:history="1">
        <w:r w:rsidR="00FC3C3D" w:rsidRPr="00F003D4">
          <w:rPr>
            <w:rFonts w:ascii="Helvetica" w:hAnsi="Helvetica"/>
            <w:noProof/>
          </w:rPr>
          <w:t>12</w:t>
        </w:r>
      </w:hyperlink>
      <w:r w:rsidR="00FC3C3D" w:rsidRPr="00F003D4">
        <w:rPr>
          <w:rFonts w:ascii="Helvetica" w:hAnsi="Helvetica"/>
          <w:noProof/>
        </w:rPr>
        <w:t>,</w:t>
      </w:r>
      <w:hyperlink w:anchor="_ENREF_13" w:tooltip="Beardmore, 2010 #52" w:history="1">
        <w:r w:rsidR="00FC3C3D" w:rsidRPr="00F003D4">
          <w:rPr>
            <w:rFonts w:ascii="Helvetica" w:hAnsi="Helvetica"/>
            <w:noProof/>
          </w:rPr>
          <w:t>13</w:t>
        </w:r>
      </w:hyperlink>
      <w:r w:rsidR="00FC3C3D" w:rsidRPr="00F003D4">
        <w:rPr>
          <w:rFonts w:ascii="Helvetica" w:hAnsi="Helvetica"/>
          <w:noProof/>
        </w:rPr>
        <w:t>]</w:t>
      </w:r>
      <w:r w:rsidR="006C473B" w:rsidRPr="00F003D4">
        <w:rPr>
          <w:rFonts w:ascii="Helvetica" w:hAnsi="Helvetica"/>
        </w:rPr>
        <w:fldChar w:fldCharType="end"/>
      </w:r>
      <w:r w:rsidR="008F35DD" w:rsidRPr="00F003D4">
        <w:rPr>
          <w:rFonts w:ascii="Helvetica" w:hAnsi="Helvetica"/>
        </w:rPr>
        <w:t>.</w:t>
      </w:r>
      <w:r w:rsidR="008405EA">
        <w:rPr>
          <w:rFonts w:ascii="Helvetica" w:hAnsi="Helvetica"/>
        </w:rPr>
        <w:t xml:space="preserve"> </w:t>
      </w:r>
      <w:r w:rsidR="008F35DD" w:rsidRPr="00F003D4">
        <w:rPr>
          <w:rFonts w:ascii="Helvetica" w:hAnsi="Helvetica"/>
        </w:rPr>
        <w:t>However, those models have not focused on developing a method for creating the ideal succession of antibiotics.</w:t>
      </w:r>
      <w:r w:rsidR="008405EA">
        <w:rPr>
          <w:rFonts w:ascii="Helvetica" w:hAnsi="Helvetica"/>
        </w:rPr>
        <w:t xml:space="preserve"> </w:t>
      </w:r>
      <w:r w:rsidR="0053138A">
        <w:rPr>
          <w:rFonts w:ascii="Helvetica" w:hAnsi="Helvetica"/>
        </w:rPr>
        <w:t xml:space="preserve">In a previous publication </w:t>
      </w:r>
      <w:r w:rsidR="00A5547F" w:rsidRPr="00F003D4">
        <w:rPr>
          <w:rFonts w:ascii="Helvetica" w:hAnsi="Helvetica"/>
        </w:rPr>
        <w:fldChar w:fldCharType="begin"/>
      </w:r>
      <w:r w:rsidR="00FC3C3D" w:rsidRPr="00F003D4">
        <w:rPr>
          <w:rFonts w:ascii="Helvetica" w:hAnsi="Helvetica"/>
        </w:rPr>
        <w:instrText xml:space="preserve"> ADDIN EN.CITE &lt;EndNote&gt;&lt;Cite&gt;&lt;Author&gt;Goulart&lt;/Author&gt;&lt;Year&gt;2013&lt;/Year&gt;&lt;RecNum&gt;36&lt;/RecNum&gt;&lt;DisplayText&gt;[14]&lt;/DisplayText&gt;&lt;record&gt;&lt;rec-number&gt;36&lt;/rec-number&gt;&lt;foreign-keys&gt;&lt;key app="EN" db-id="aerza0v5ufawdtezew95dr0bafeapts5var0"&gt;36&lt;/key&gt;&lt;/foreign-keys&gt;&lt;ref-type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One&lt;/abbr-1&gt;&lt;/alt-periodical&gt;&lt;pages&gt;e56040&lt;/pages&gt;&lt;volume&gt;8&lt;/volume&gt;&lt;number&gt;2&lt;/number&gt;&lt;edition&gt;2013/02/19&lt;/edition&gt;&lt;keywords&gt;&lt;keyword&gt;Anti-Bacterial Agents/*administration &amp;amp; dosage&lt;/keyword&gt;&lt;keyword&gt;Drug Administration Schedule&lt;/keyword&gt;&lt;keyword&gt;Drug Resistance, Bacterial/*drug effects&lt;/keyword&gt;&lt;keyword&gt;Escherichia coli&lt;/keyword&gt;&lt;keyword&gt;Microbial Sensitivity Tests&lt;/keyword&gt;&lt;keyword&gt;Mutagenesis, Site-Directed&lt;/keyword&gt;&lt;/keywords&gt;&lt;dates&gt;&lt;year&gt;2013&lt;/year&gt;&lt;/dates&gt;&lt;isbn&gt;1932-6203 (Electronic)&amp;#xD;1932-6203 (Linking)&lt;/isbn&gt;&lt;accession-num&gt;23418506&lt;/accession-num&gt;&lt;work-type&gt;Research Support, N.I.H., Extramural&lt;/work-type&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14" w:tooltip="Goulart, 2013 #36" w:history="1">
        <w:r w:rsidR="00FC3C3D" w:rsidRPr="00F003D4">
          <w:rPr>
            <w:rFonts w:ascii="Helvetica" w:hAnsi="Helvetica"/>
            <w:noProof/>
          </w:rPr>
          <w:t>14</w:t>
        </w:r>
      </w:hyperlink>
      <w:r w:rsidR="00FC3C3D" w:rsidRPr="00F003D4">
        <w:rPr>
          <w:rFonts w:ascii="Helvetica" w:hAnsi="Helvetica"/>
          <w:noProof/>
        </w:rPr>
        <w:t>]</w:t>
      </w:r>
      <w:r w:rsidR="00A5547F" w:rsidRPr="00F003D4">
        <w:rPr>
          <w:rFonts w:ascii="Helvetica" w:hAnsi="Helvetica"/>
        </w:rPr>
        <w:fldChar w:fldCharType="end"/>
      </w:r>
      <w:r w:rsidR="0053138A">
        <w:rPr>
          <w:rFonts w:ascii="Helvetica" w:hAnsi="Helvetica"/>
        </w:rPr>
        <w:t xml:space="preserve">, we proposed that </w:t>
      </w:r>
      <w:r w:rsidR="008F35DD" w:rsidRPr="00F003D4">
        <w:rPr>
          <w:rFonts w:ascii="Helvetica" w:hAnsi="Helvetica"/>
        </w:rPr>
        <w:t>susceptibility to antibiotics could be restored</w:t>
      </w:r>
      <w:r w:rsidR="008252F3" w:rsidRPr="00F003D4">
        <w:rPr>
          <w:rFonts w:ascii="Helvetica" w:hAnsi="Helvetica"/>
        </w:rPr>
        <w:t xml:space="preserve"> by rotating consumption of multiple antibiotics that are </w:t>
      </w:r>
      <w:r w:rsidR="005212FC" w:rsidRPr="00F003D4">
        <w:rPr>
          <w:rFonts w:ascii="Helvetica" w:hAnsi="Helvetica"/>
        </w:rPr>
        <w:t xml:space="preserve">a) </w:t>
      </w:r>
      <w:r w:rsidR="008252F3" w:rsidRPr="00F003D4">
        <w:rPr>
          <w:rFonts w:ascii="Helvetica" w:hAnsi="Helvetica"/>
        </w:rPr>
        <w:t xml:space="preserve">structurally similar, </w:t>
      </w:r>
      <w:r w:rsidR="005212FC" w:rsidRPr="00F003D4">
        <w:rPr>
          <w:rFonts w:ascii="Helvetica" w:hAnsi="Helvetica"/>
        </w:rPr>
        <w:t>b)</w:t>
      </w:r>
      <w:r w:rsidR="00F2283F" w:rsidRPr="00F003D4">
        <w:rPr>
          <w:rFonts w:ascii="Helvetica" w:hAnsi="Helvetica"/>
        </w:rPr>
        <w:t xml:space="preserve"> </w:t>
      </w:r>
      <w:r w:rsidR="008252F3" w:rsidRPr="00F003D4">
        <w:rPr>
          <w:rFonts w:ascii="Helvetica" w:hAnsi="Helvetica"/>
        </w:rPr>
        <w:t>inhibit/kill bacteria through the same target site, and</w:t>
      </w:r>
      <w:r w:rsidR="005212FC" w:rsidRPr="00F003D4">
        <w:rPr>
          <w:rFonts w:ascii="Helvetica" w:hAnsi="Helvetica"/>
        </w:rPr>
        <w:t xml:space="preserve"> c) result in pleiotropic fitness costs that reduce the overall resistance of bacteria to each other.</w:t>
      </w:r>
      <w:r w:rsidR="008405EA">
        <w:rPr>
          <w:rFonts w:ascii="Helvetica" w:hAnsi="Helvetica"/>
        </w:rPr>
        <w:t xml:space="preserve"> </w:t>
      </w:r>
      <w:r w:rsidR="005212FC" w:rsidRPr="00F003D4">
        <w:rPr>
          <w:rFonts w:ascii="Helvetica" w:hAnsi="Helvetica"/>
        </w:rPr>
        <w:t>We showed an anecdotal</w:t>
      </w:r>
      <w:r w:rsidR="00BD73B9" w:rsidRPr="00F003D4">
        <w:rPr>
          <w:rFonts w:ascii="Helvetica" w:hAnsi="Helvetica"/>
        </w:rPr>
        <w:t>, proof-of-principle</w:t>
      </w:r>
      <w:r w:rsidR="005212FC" w:rsidRPr="00F003D4">
        <w:rPr>
          <w:rFonts w:ascii="Helvetica" w:hAnsi="Helvetica"/>
        </w:rPr>
        <w:t xml:space="preserve"> example </w:t>
      </w:r>
      <w:r w:rsidR="006C473B" w:rsidRPr="00F003D4">
        <w:rPr>
          <w:rFonts w:ascii="Helvetica" w:hAnsi="Helvetica"/>
        </w:rPr>
        <w:fldChar w:fldCharType="begin"/>
      </w:r>
      <w:r w:rsidR="00FC3C3D" w:rsidRPr="00F003D4">
        <w:rPr>
          <w:rFonts w:ascii="Helvetica" w:hAnsi="Helvetica"/>
        </w:rPr>
        <w:instrText xml:space="preserve"> ADDIN EN.CITE &lt;EndNote&gt;&lt;Cite&gt;&lt;Author&gt;Goulart&lt;/Author&gt;&lt;Year&gt;2013&lt;/Year&gt;&lt;RecNum&gt;36&lt;/RecNum&gt;&lt;DisplayText&gt;[14]&lt;/DisplayText&gt;&lt;record&gt;&lt;rec-number&gt;36&lt;/rec-number&gt;&lt;foreign-keys&gt;&lt;key app="EN" db-id="aerza0v5ufawdtezew95dr0bafeapts5var0"&gt;36&lt;/key&gt;&lt;/foreign-keys&gt;&lt;ref-type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One&lt;/abbr-1&gt;&lt;/alt-periodical&gt;&lt;pages&gt;e56040&lt;/pages&gt;&lt;volume&gt;8&lt;/volume&gt;&lt;number&gt;2&lt;/number&gt;&lt;edition&gt;2013/02/19&lt;/edition&gt;&lt;keywords&gt;&lt;keyword&gt;Anti-Bacterial Agents/*administration &amp;amp; dosage&lt;/keyword&gt;&lt;keyword&gt;Drug Administration Schedule&lt;/keyword&gt;&lt;keyword&gt;Drug Resistance, Bacterial/*drug effects&lt;/keyword&gt;&lt;keyword&gt;Escherichia coli&lt;/keyword&gt;&lt;keyword&gt;Microbial Sensitivity Tests&lt;/keyword&gt;&lt;keyword&gt;Mutagenesis, Site-Directed&lt;/keyword&gt;&lt;/keywords&gt;&lt;dates&gt;&lt;year&gt;2013&lt;/year&gt;&lt;/dates&gt;&lt;isbn&gt;1932-6203 (Electronic)&amp;#xD;1932-6203 (Linking)&lt;/isbn&gt;&lt;accession-num&gt;23418506&lt;/accession-num&gt;&lt;work-type&gt;Research Support, N.I.H., Extramural&lt;/work-type&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4" w:tooltip="Goulart, 2013 #36" w:history="1">
        <w:r w:rsidR="00FC3C3D" w:rsidRPr="00F003D4">
          <w:rPr>
            <w:rFonts w:ascii="Helvetica" w:hAnsi="Helvetica"/>
            <w:noProof/>
          </w:rPr>
          <w:t>14</w:t>
        </w:r>
      </w:hyperlink>
      <w:r w:rsidR="00FC3C3D" w:rsidRPr="00F003D4">
        <w:rPr>
          <w:rFonts w:ascii="Helvetica" w:hAnsi="Helvetica"/>
          <w:noProof/>
        </w:rPr>
        <w:t>]</w:t>
      </w:r>
      <w:r w:rsidR="006C473B" w:rsidRPr="00F003D4">
        <w:rPr>
          <w:rFonts w:ascii="Helvetica" w:hAnsi="Helvetica"/>
        </w:rPr>
        <w:fldChar w:fldCharType="end"/>
      </w:r>
      <w:r w:rsidR="00821A10" w:rsidRPr="00F003D4">
        <w:rPr>
          <w:rFonts w:ascii="Helvetica" w:hAnsi="Helvetica"/>
        </w:rPr>
        <w:t xml:space="preserve"> </w:t>
      </w:r>
      <w:r w:rsidR="005212FC" w:rsidRPr="00F003D4">
        <w:rPr>
          <w:rFonts w:ascii="Helvetica" w:hAnsi="Helvetica"/>
        </w:rPr>
        <w:t>of how this migh</w:t>
      </w:r>
      <w:r w:rsidR="00347694" w:rsidRPr="00F003D4">
        <w:rPr>
          <w:rFonts w:ascii="Helvetica" w:hAnsi="Helvetica"/>
        </w:rPr>
        <w:t xml:space="preserve">t work with a series of </w:t>
      </w:r>
      <w:r w:rsidR="00347694" w:rsidRPr="00F003D4">
        <w:rPr>
          <w:rFonts w:ascii="Helvetica" w:hAnsi="Helvetica" w:cs="Lucida Grande"/>
        </w:rPr>
        <w:t>β</w:t>
      </w:r>
      <w:r w:rsidR="005212FC" w:rsidRPr="00F003D4">
        <w:rPr>
          <w:rFonts w:ascii="Helvetica" w:hAnsi="Helvetica"/>
        </w:rPr>
        <w:t xml:space="preserve">-lactam antibiotics in which some would select for new </w:t>
      </w:r>
      <w:r w:rsidR="00FA1D22" w:rsidRPr="00F003D4">
        <w:rPr>
          <w:rFonts w:ascii="Helvetica" w:hAnsi="Helvetica"/>
        </w:rPr>
        <w:t xml:space="preserve">amino acid substitutions </w:t>
      </w:r>
      <w:r w:rsidR="00464D8B" w:rsidRPr="00F003D4">
        <w:rPr>
          <w:rFonts w:ascii="Helvetica" w:hAnsi="Helvetica"/>
        </w:rPr>
        <w:t xml:space="preserve">in the TEM </w:t>
      </w:r>
      <w:r w:rsidR="00464D8B" w:rsidRPr="00F003D4">
        <w:rPr>
          <w:rFonts w:ascii="Helvetica" w:hAnsi="Helvetica" w:cs="Lucida Grande"/>
        </w:rPr>
        <w:t>β</w:t>
      </w:r>
      <w:r w:rsidR="005212FC" w:rsidRPr="00F003D4">
        <w:rPr>
          <w:rFonts w:ascii="Helvetica" w:hAnsi="Helvetica"/>
        </w:rPr>
        <w:t>-lactamase and others that would select reversions</w:t>
      </w:r>
      <w:r w:rsidR="00BD73B9" w:rsidRPr="00F003D4">
        <w:rPr>
          <w:rFonts w:ascii="Helvetica" w:hAnsi="Helvetica"/>
        </w:rPr>
        <w:t xml:space="preserve"> in TEM</w:t>
      </w:r>
      <w:r w:rsidR="005212FC" w:rsidRPr="00F003D4">
        <w:rPr>
          <w:rFonts w:ascii="Helvetica" w:hAnsi="Helvetica"/>
        </w:rPr>
        <w:t xml:space="preserve"> ultimately leading back to the wild-type (un-mutated) state.</w:t>
      </w:r>
    </w:p>
    <w:p w14:paraId="1716CBE8" w14:textId="77777777" w:rsidR="005212FC" w:rsidRPr="00F003D4" w:rsidRDefault="005212FC" w:rsidP="0001539A">
      <w:pPr>
        <w:rPr>
          <w:rFonts w:ascii="Helvetica" w:hAnsi="Helvetica"/>
        </w:rPr>
      </w:pPr>
    </w:p>
    <w:p w14:paraId="6079B3F2" w14:textId="22D4C656" w:rsidR="00A917AC" w:rsidRPr="00F003D4" w:rsidRDefault="005212FC" w:rsidP="0001539A">
      <w:pPr>
        <w:rPr>
          <w:rFonts w:ascii="Helvetica" w:hAnsi="Helvetica"/>
          <w:b/>
        </w:rPr>
      </w:pPr>
      <w:r w:rsidRPr="00F003D4">
        <w:rPr>
          <w:rFonts w:ascii="Helvetica" w:hAnsi="Helvetica"/>
        </w:rPr>
        <w:t>Our current work</w:t>
      </w:r>
      <w:r w:rsidR="00E248BB" w:rsidRPr="00F003D4">
        <w:rPr>
          <w:rFonts w:ascii="Helvetica" w:hAnsi="Helvetica"/>
        </w:rPr>
        <w:t xml:space="preserve"> is to identify </w:t>
      </w:r>
      <w:r w:rsidR="00E248BB" w:rsidRPr="00F003D4">
        <w:rPr>
          <w:rFonts w:ascii="Helvetica" w:hAnsi="Helvetica" w:cs="Lucida Grande"/>
        </w:rPr>
        <w:t>β</w:t>
      </w:r>
      <w:r w:rsidRPr="00F003D4">
        <w:rPr>
          <w:rFonts w:ascii="Helvetica" w:hAnsi="Helvetica"/>
        </w:rPr>
        <w:t xml:space="preserve">-lactam treatment plans that are the most likely to return </w:t>
      </w:r>
      <w:r w:rsidR="00BD73B9" w:rsidRPr="00F003D4">
        <w:rPr>
          <w:rFonts w:ascii="Helvetica" w:hAnsi="Helvetica"/>
        </w:rPr>
        <w:t xml:space="preserve">a population expressing a small number of variant TEM </w:t>
      </w:r>
      <w:r w:rsidR="00323A0D" w:rsidRPr="00F003D4">
        <w:rPr>
          <w:rFonts w:ascii="Helvetica" w:hAnsi="Helvetica"/>
        </w:rPr>
        <w:t>enzyme</w:t>
      </w:r>
      <w:r w:rsidR="00BD73B9" w:rsidRPr="00F003D4">
        <w:rPr>
          <w:rFonts w:ascii="Helvetica" w:hAnsi="Helvetica"/>
        </w:rPr>
        <w:t>s to the wild-type state.</w:t>
      </w:r>
      <w:r w:rsidR="008405EA">
        <w:rPr>
          <w:rFonts w:ascii="Helvetica" w:hAnsi="Helvetica"/>
        </w:rPr>
        <w:t xml:space="preserve"> </w:t>
      </w:r>
      <w:r w:rsidR="0034589B" w:rsidRPr="00F003D4">
        <w:rPr>
          <w:rFonts w:ascii="Helvetica" w:hAnsi="Helvetica"/>
        </w:rPr>
        <w:t xml:space="preserve">The wild type TEM-1 and a handful of its descendants confer resistance to penicillins alone, while most of its descendants confer resistance to either cephalosporins or penicillins combined with </w:t>
      </w:r>
      <w:r w:rsidR="00464D8B" w:rsidRPr="00F003D4">
        <w:rPr>
          <w:rFonts w:ascii="Helvetica" w:hAnsi="Helvetica" w:cs="Lucida Grande"/>
        </w:rPr>
        <w:t>β</w:t>
      </w:r>
      <w:r w:rsidR="0034589B" w:rsidRPr="00F003D4">
        <w:rPr>
          <w:rFonts w:ascii="Helvetica" w:hAnsi="Helvetica"/>
        </w:rPr>
        <w:t>-lactamase inhibitors</w:t>
      </w:r>
      <w:r w:rsidR="00A917AC" w:rsidRPr="00F003D4">
        <w:rPr>
          <w:rFonts w:ascii="Helvetica" w:hAnsi="Helvetica"/>
        </w:rPr>
        <w:t xml:space="preserve"> (inhibitor resistance)</w:t>
      </w:r>
      <w:r w:rsidR="0034589B" w:rsidRPr="00F003D4">
        <w:rPr>
          <w:rFonts w:ascii="Helvetica" w:hAnsi="Helvetica"/>
        </w:rPr>
        <w:t>, and a few confer resistance to both.</w:t>
      </w:r>
      <w:r w:rsidR="008405EA">
        <w:rPr>
          <w:rFonts w:ascii="Helvetica" w:hAnsi="Helvetica"/>
        </w:rPr>
        <w:t xml:space="preserve"> </w:t>
      </w:r>
      <w:r w:rsidR="00A917AC" w:rsidRPr="00F003D4">
        <w:rPr>
          <w:rFonts w:ascii="Helvetica" w:hAnsi="Helvetica"/>
        </w:rPr>
        <w:t>Of the 194 TEM enzymes that have been identified</w:t>
      </w:r>
      <w:r w:rsidR="009B1A64" w:rsidRPr="00F003D4">
        <w:rPr>
          <w:rFonts w:ascii="Helvetica" w:hAnsi="Helvetica"/>
        </w:rPr>
        <w:t xml:space="preserve"> </w:t>
      </w:r>
      <w:r w:rsidR="001377E4" w:rsidRPr="00F003D4">
        <w:rPr>
          <w:rFonts w:ascii="Helvetica" w:hAnsi="Helvetica"/>
        </w:rPr>
        <w:t xml:space="preserve">clinically </w:t>
      </w:r>
      <w:r w:rsidR="006C473B" w:rsidRPr="00F003D4">
        <w:rPr>
          <w:rFonts w:ascii="Helvetica" w:hAnsi="Helvetica"/>
        </w:rPr>
        <w:fldChar w:fldCharType="begin"/>
      </w:r>
      <w:r w:rsidR="00FC3C3D" w:rsidRPr="00F003D4">
        <w:rPr>
          <w:rFonts w:ascii="Helvetica" w:hAnsi="Helvetica"/>
        </w:rPr>
        <w:instrText xml:space="preserve"> ADDIN EN.CITE &lt;EndNote&gt;&lt;Cite&gt;&lt;Author&gt;Jacoby&lt;/Author&gt;&lt;Year&gt;2014&lt;/Year&gt;&lt;RecNum&gt;53&lt;/RecNum&gt;&lt;DisplayText&gt;[15]&lt;/DisplayText&gt;&lt;record&gt;&lt;rec-number&gt;53&lt;/rec-number&gt;&lt;foreign-keys&gt;&lt;key app="EN" db-id="aerza0v5ufawdtezew95dr0bafeapts5var0"&gt;53&lt;/key&gt;&lt;/foreign-keys&gt;&lt;ref-type name="Web Page"&gt;12&lt;/ref-type&gt;&lt;contributors&gt;&lt;authors&gt;&lt;author&gt;Jacoby, G.A.&lt;/author&gt;&lt;/authors&gt;&lt;/contributors&gt;&lt;titles&gt;&lt;title&gt;ß-Lactamase Classification and Amino Acid Sequences for TEM, SHV and OXA Extended-Spectrum and Inhibitor Resistant Enzymes&lt;/title&gt;&lt;/titles&gt;&lt;dates&gt;&lt;year&gt;2014&lt;/year&gt;&lt;/dates&gt;&lt;urls&gt;&lt;related-urls&gt;&lt;url&gt;http://www.lahey.org/Studies/&lt;/url&gt;&lt;/related-urls&gt;&lt;/urls&gt;&lt;/record&gt;&lt;/Cite&gt;&lt;/EndNote&gt;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5" w:tooltip="Jacoby, 2014 #53" w:history="1">
        <w:r w:rsidR="00FC3C3D" w:rsidRPr="00F003D4">
          <w:rPr>
            <w:rFonts w:ascii="Helvetica" w:hAnsi="Helvetica"/>
            <w:noProof/>
          </w:rPr>
          <w:t>15</w:t>
        </w:r>
      </w:hyperlink>
      <w:r w:rsidR="00FC3C3D" w:rsidRPr="00F003D4">
        <w:rPr>
          <w:rFonts w:ascii="Helvetica" w:hAnsi="Helvetica"/>
          <w:noProof/>
        </w:rPr>
        <w:t>]</w:t>
      </w:r>
      <w:r w:rsidR="006C473B" w:rsidRPr="00F003D4">
        <w:rPr>
          <w:rFonts w:ascii="Helvetica" w:hAnsi="Helvetica"/>
        </w:rPr>
        <w:fldChar w:fldCharType="end"/>
      </w:r>
      <w:r w:rsidR="00A917AC" w:rsidRPr="00F003D4">
        <w:rPr>
          <w:rFonts w:ascii="Helvetica" w:hAnsi="Helvetica"/>
        </w:rPr>
        <w:t xml:space="preserve">, 174 (89.7%) differ from the </w:t>
      </w:r>
      <w:r w:rsidR="008D0BDC" w:rsidRPr="00F003D4">
        <w:rPr>
          <w:rFonts w:ascii="Helvetica" w:hAnsi="Helvetica"/>
        </w:rPr>
        <w:t>wild type</w:t>
      </w:r>
      <w:r w:rsidR="002B0DA5">
        <w:rPr>
          <w:rFonts w:ascii="Helvetica" w:hAnsi="Helvetica"/>
        </w:rPr>
        <w:t xml:space="preserve"> TEM 1 by at most four</w:t>
      </w:r>
      <w:r w:rsidR="00A917AC" w:rsidRPr="00F003D4">
        <w:rPr>
          <w:rFonts w:ascii="Helvetica" w:hAnsi="Helvetica"/>
        </w:rPr>
        <w:t xml:space="preserve"> amino acid substitutions (see Table 1)</w:t>
      </w:r>
      <w:r w:rsidR="00352C1A" w:rsidRPr="00F003D4">
        <w:rPr>
          <w:rFonts w:ascii="Helvetica" w:hAnsi="Helvetica"/>
        </w:rPr>
        <w:t xml:space="preserve">. Our choice of a system that includes </w:t>
      </w:r>
      <w:r w:rsidR="001377E4" w:rsidRPr="00F003D4">
        <w:rPr>
          <w:rFonts w:ascii="Helvetica" w:hAnsi="Helvetica"/>
        </w:rPr>
        <w:t>four</w:t>
      </w:r>
      <w:r w:rsidR="00352C1A" w:rsidRPr="00F003D4">
        <w:rPr>
          <w:rFonts w:ascii="Helvetica" w:hAnsi="Helvetica"/>
        </w:rPr>
        <w:t xml:space="preserve"> amino acid substitutions is based upon an apparent threshold for amino acid substitutio</w:t>
      </w:r>
      <w:r w:rsidR="00FC3C3D" w:rsidRPr="00F003D4">
        <w:rPr>
          <w:rFonts w:ascii="Helvetica" w:hAnsi="Helvetica"/>
        </w:rPr>
        <w:t>ns among functional TEM enzymes</w:t>
      </w:r>
      <w:r w:rsidR="00A917AC" w:rsidRPr="00F003D4">
        <w:rPr>
          <w:rFonts w:ascii="Helvetica" w:hAnsi="Helvetica"/>
        </w:rPr>
        <w:t>. The rarity of the co-existence of cephalosporin resistance and inhibitor resistance and the fact that no single substitution confers both phenotypes suggested that sign epistasis (</w:t>
      </w:r>
      <w:r w:rsidR="008D0BDC" w:rsidRPr="00F003D4">
        <w:rPr>
          <w:rFonts w:ascii="Helvetica" w:hAnsi="Helvetica"/>
        </w:rPr>
        <w:t>i.e.</w:t>
      </w:r>
      <w:r w:rsidR="00A917AC" w:rsidRPr="00F003D4">
        <w:rPr>
          <w:rFonts w:ascii="Helvetica" w:hAnsi="Helvetica"/>
        </w:rPr>
        <w:t xml:space="preserve"> reversals from beneficial to detrimental) exists as the substitutions that contribute to this dual phenotype are combined.</w:t>
      </w:r>
    </w:p>
    <w:p w14:paraId="414A7F9D" w14:textId="77777777" w:rsidR="00792200" w:rsidRPr="00F003D4" w:rsidRDefault="00792200" w:rsidP="0001539A">
      <w:pPr>
        <w:rPr>
          <w:rFonts w:ascii="Helvetica" w:hAnsi="Helvetica"/>
        </w:rPr>
      </w:pPr>
    </w:p>
    <w:p w14:paraId="620E79E8" w14:textId="30928252" w:rsidR="0011465F" w:rsidRPr="00F003D4" w:rsidRDefault="00A917AC" w:rsidP="0001539A">
      <w:pPr>
        <w:rPr>
          <w:rFonts w:ascii="Helvetica" w:hAnsi="Helvetica"/>
        </w:rPr>
      </w:pPr>
      <w:r w:rsidRPr="00F003D4">
        <w:rPr>
          <w:rFonts w:ascii="Helvetica" w:hAnsi="Helvetica"/>
        </w:rPr>
        <w:t>The ability to push a</w:t>
      </w:r>
      <w:r w:rsidR="009115AE" w:rsidRPr="00F003D4">
        <w:rPr>
          <w:rFonts w:ascii="Helvetica" w:hAnsi="Helvetica"/>
        </w:rPr>
        <w:t>n evolved</w:t>
      </w:r>
      <w:r w:rsidRPr="00F003D4">
        <w:rPr>
          <w:rFonts w:ascii="Helvetica" w:hAnsi="Helvetica"/>
        </w:rPr>
        <w:t xml:space="preserve"> TEM enzyme</w:t>
      </w:r>
      <w:r w:rsidR="009115AE" w:rsidRPr="00F003D4">
        <w:rPr>
          <w:rFonts w:ascii="Helvetica" w:hAnsi="Helvetica"/>
        </w:rPr>
        <w:t xml:space="preserve"> </w:t>
      </w:r>
      <w:r w:rsidRPr="00F003D4">
        <w:rPr>
          <w:rFonts w:ascii="Helvetica" w:hAnsi="Helvetica"/>
        </w:rPr>
        <w:t>back to the wild type state would limit the range of antibiotics to which it could confer resistance.</w:t>
      </w:r>
      <w:r w:rsidR="008405EA">
        <w:rPr>
          <w:rFonts w:ascii="Helvetica" w:hAnsi="Helvetica"/>
        </w:rPr>
        <w:t xml:space="preserve"> </w:t>
      </w:r>
      <w:r w:rsidRPr="00F003D4">
        <w:rPr>
          <w:rFonts w:ascii="Helvetica" w:hAnsi="Helvetica"/>
        </w:rPr>
        <w:t xml:space="preserve">To embark upon </w:t>
      </w:r>
      <w:r w:rsidR="00DC09C3" w:rsidRPr="00F003D4">
        <w:rPr>
          <w:rFonts w:ascii="Helvetica" w:hAnsi="Helvetica"/>
        </w:rPr>
        <w:t>our</w:t>
      </w:r>
      <w:r w:rsidRPr="00F003D4">
        <w:rPr>
          <w:rFonts w:ascii="Helvetica" w:hAnsi="Helvetica"/>
        </w:rPr>
        <w:t xml:space="preserve"> effort to determine the best way of doing this, w</w:t>
      </w:r>
      <w:r w:rsidR="007B1182" w:rsidRPr="00F003D4">
        <w:rPr>
          <w:rFonts w:ascii="Helvetica" w:hAnsi="Helvetica"/>
        </w:rPr>
        <w:t xml:space="preserve">e </w:t>
      </w:r>
      <w:r w:rsidRPr="00F003D4">
        <w:rPr>
          <w:rFonts w:ascii="Helvetica" w:hAnsi="Helvetica"/>
        </w:rPr>
        <w:t xml:space="preserve">decided to create a model system based upon </w:t>
      </w:r>
      <w:r w:rsidR="009115AE" w:rsidRPr="00F003D4">
        <w:rPr>
          <w:rFonts w:ascii="Helvetica" w:hAnsi="Helvetica"/>
        </w:rPr>
        <w:t xml:space="preserve">the enzyme </w:t>
      </w:r>
      <w:r w:rsidRPr="00F003D4">
        <w:rPr>
          <w:rFonts w:ascii="Helvetica" w:hAnsi="Helvetica"/>
        </w:rPr>
        <w:t>TEM-50</w:t>
      </w:r>
      <w:r w:rsidR="00DC09C3" w:rsidRPr="00F003D4">
        <w:rPr>
          <w:rFonts w:ascii="Helvetica" w:hAnsi="Helvetica"/>
        </w:rPr>
        <w:t>, which</w:t>
      </w:r>
      <w:r w:rsidR="0011465F" w:rsidRPr="00F003D4">
        <w:rPr>
          <w:rFonts w:ascii="Helvetica" w:hAnsi="Helvetica"/>
        </w:rPr>
        <w:t xml:space="preserve"> differ</w:t>
      </w:r>
      <w:r w:rsidR="009115AE" w:rsidRPr="00F003D4">
        <w:rPr>
          <w:rFonts w:ascii="Helvetica" w:hAnsi="Helvetica"/>
        </w:rPr>
        <w:t>s</w:t>
      </w:r>
      <w:r w:rsidR="0011465F" w:rsidRPr="00F003D4">
        <w:rPr>
          <w:rFonts w:ascii="Helvetica" w:hAnsi="Helvetica"/>
        </w:rPr>
        <w:t xml:space="preserve"> from TEM-1 by </w:t>
      </w:r>
      <w:r w:rsidR="003C71B7" w:rsidRPr="00F003D4">
        <w:rPr>
          <w:rFonts w:ascii="Helvetica" w:hAnsi="Helvetica"/>
        </w:rPr>
        <w:t>four</w:t>
      </w:r>
      <w:r w:rsidR="0011465F" w:rsidRPr="00F003D4">
        <w:rPr>
          <w:rFonts w:ascii="Helvetica" w:hAnsi="Helvetica"/>
        </w:rPr>
        <w:t xml:space="preserve"> amino acid substitutions</w:t>
      </w:r>
      <w:r w:rsidR="00DC09C3" w:rsidRPr="00F003D4">
        <w:rPr>
          <w:rFonts w:ascii="Helvetica" w:hAnsi="Helvetica"/>
        </w:rPr>
        <w:t>.</w:t>
      </w:r>
      <w:r w:rsidR="009115AE" w:rsidRPr="00F003D4">
        <w:rPr>
          <w:rFonts w:ascii="Helvetica" w:hAnsi="Helvetica"/>
        </w:rPr>
        <w:t xml:space="preserve"> </w:t>
      </w:r>
      <w:r w:rsidR="00DC09C3" w:rsidRPr="00F003D4">
        <w:rPr>
          <w:rFonts w:ascii="Helvetica" w:hAnsi="Helvetica"/>
        </w:rPr>
        <w:t>A</w:t>
      </w:r>
      <w:r w:rsidR="009115AE" w:rsidRPr="00F003D4">
        <w:rPr>
          <w:rFonts w:ascii="Helvetica" w:hAnsi="Helvetica"/>
        </w:rPr>
        <w:t>ll four substitutions by themselves confer clearly defined resistance advantages in the presence of certain antibiotics</w:t>
      </w:r>
      <w:r w:rsidR="0034589B" w:rsidRPr="00F003D4">
        <w:rPr>
          <w:rFonts w:ascii="Helvetica" w:hAnsi="Helvetica"/>
        </w:rPr>
        <w:t xml:space="preserve">. </w:t>
      </w:r>
      <w:r w:rsidRPr="00F003D4">
        <w:rPr>
          <w:rFonts w:ascii="Helvetica" w:hAnsi="Helvetica"/>
        </w:rPr>
        <w:t>A</w:t>
      </w:r>
      <w:r w:rsidR="009115AE" w:rsidRPr="00F003D4">
        <w:rPr>
          <w:rFonts w:ascii="Helvetica" w:hAnsi="Helvetica"/>
        </w:rPr>
        <w:t>dditionally</w:t>
      </w:r>
      <w:r w:rsidR="002B0DA5">
        <w:rPr>
          <w:rFonts w:ascii="Helvetica" w:hAnsi="Helvetica"/>
        </w:rPr>
        <w:t>,</w:t>
      </w:r>
      <w:r w:rsidR="009115AE" w:rsidRPr="00F003D4">
        <w:rPr>
          <w:rFonts w:ascii="Helvetica" w:hAnsi="Helvetica"/>
        </w:rPr>
        <w:t xml:space="preserve"> </w:t>
      </w:r>
      <w:r w:rsidR="0034589B" w:rsidRPr="00F003D4">
        <w:rPr>
          <w:rFonts w:ascii="Helvetica" w:hAnsi="Helvetica"/>
        </w:rPr>
        <w:t xml:space="preserve">TEM-50 is one of the few </w:t>
      </w:r>
      <w:r w:rsidR="009115AE" w:rsidRPr="00F003D4">
        <w:rPr>
          <w:rFonts w:ascii="Helvetica" w:hAnsi="Helvetica"/>
        </w:rPr>
        <w:t>enzymes</w:t>
      </w:r>
      <w:r w:rsidRPr="00F003D4">
        <w:rPr>
          <w:rFonts w:ascii="Helvetica" w:hAnsi="Helvetica"/>
        </w:rPr>
        <w:t xml:space="preserve"> </w:t>
      </w:r>
      <w:r w:rsidR="0034589B" w:rsidRPr="00F003D4">
        <w:rPr>
          <w:rFonts w:ascii="Helvetica" w:hAnsi="Helvetica"/>
        </w:rPr>
        <w:t xml:space="preserve">that simultaneously </w:t>
      </w:r>
      <w:proofErr w:type="gramStart"/>
      <w:r w:rsidR="0034589B" w:rsidRPr="00F003D4">
        <w:rPr>
          <w:rFonts w:ascii="Helvetica" w:hAnsi="Helvetica"/>
        </w:rPr>
        <w:t>confers</w:t>
      </w:r>
      <w:proofErr w:type="gramEnd"/>
      <w:r w:rsidR="0034589B" w:rsidRPr="00F003D4">
        <w:rPr>
          <w:rFonts w:ascii="Helvetica" w:hAnsi="Helvetica"/>
        </w:rPr>
        <w:t xml:space="preserve"> resistance to cephalosporins and inhibitor</w:t>
      </w:r>
      <w:r w:rsidR="009115AE" w:rsidRPr="00F003D4">
        <w:rPr>
          <w:rFonts w:ascii="Helvetica" w:hAnsi="Helvetica"/>
        </w:rPr>
        <w:t xml:space="preserve"> combined therapies</w:t>
      </w:r>
      <w:r w:rsidRPr="00F003D4">
        <w:rPr>
          <w:rFonts w:ascii="Helvetica" w:hAnsi="Helvetica"/>
        </w:rPr>
        <w:t>.</w:t>
      </w:r>
      <w:r w:rsidR="003C71B7" w:rsidRPr="00F003D4">
        <w:rPr>
          <w:rFonts w:ascii="Helvetica" w:hAnsi="Helvetica"/>
        </w:rPr>
        <w:t xml:space="preserve"> </w:t>
      </w:r>
    </w:p>
    <w:p w14:paraId="2C2F67DA" w14:textId="77777777" w:rsidR="002469A2" w:rsidRPr="00F003D4" w:rsidRDefault="002469A2" w:rsidP="0001539A">
      <w:pPr>
        <w:rPr>
          <w:rFonts w:ascii="Helvetica" w:hAnsi="Helvetica"/>
        </w:rPr>
      </w:pPr>
    </w:p>
    <w:p w14:paraId="28E5F006" w14:textId="1835D319" w:rsidR="004864A5" w:rsidRPr="00F003D4" w:rsidRDefault="004864A5" w:rsidP="0001539A">
      <w:pPr>
        <w:rPr>
          <w:rFonts w:ascii="Helvetica" w:hAnsi="Helvetica"/>
          <w:b/>
        </w:rPr>
      </w:pPr>
      <w:r w:rsidRPr="00F003D4">
        <w:rPr>
          <w:rFonts w:ascii="Helvetica" w:hAnsi="Helvetica"/>
          <w:b/>
        </w:rPr>
        <w:t>Results</w:t>
      </w:r>
    </w:p>
    <w:p w14:paraId="704C7A6F" w14:textId="77777777" w:rsidR="00660843" w:rsidRPr="00F003D4" w:rsidRDefault="00660843" w:rsidP="0001539A">
      <w:pPr>
        <w:rPr>
          <w:rFonts w:ascii="Helvetica" w:hAnsi="Helvetica"/>
          <w:i/>
        </w:rPr>
      </w:pPr>
      <w:r w:rsidRPr="00F003D4">
        <w:rPr>
          <w:rFonts w:ascii="Helvetica" w:hAnsi="Helvetica" w:cs="Arial"/>
          <w:i/>
          <w:color w:val="1A1A1A"/>
        </w:rPr>
        <w:t>From experimental data to mathematical models</w:t>
      </w:r>
      <w:r w:rsidRPr="00F003D4">
        <w:rPr>
          <w:rFonts w:ascii="Helvetica" w:hAnsi="Helvetica"/>
          <w:i/>
        </w:rPr>
        <w:t xml:space="preserve"> </w:t>
      </w:r>
    </w:p>
    <w:p w14:paraId="2AF8F003" w14:textId="77777777" w:rsidR="00660843" w:rsidRPr="00F003D4" w:rsidRDefault="00660843" w:rsidP="0001539A">
      <w:pPr>
        <w:rPr>
          <w:rFonts w:ascii="Helvetica" w:hAnsi="Helvetica"/>
        </w:rPr>
      </w:pPr>
    </w:p>
    <w:p w14:paraId="49C28204" w14:textId="32ECEAE2" w:rsidR="0001539A" w:rsidRPr="00F003D4" w:rsidRDefault="002469A2" w:rsidP="0001539A">
      <w:pPr>
        <w:rPr>
          <w:rFonts w:ascii="Helvetica" w:hAnsi="Helvetica"/>
        </w:rPr>
      </w:pPr>
      <w:r w:rsidRPr="00F003D4">
        <w:rPr>
          <w:rFonts w:ascii="Helvetica" w:hAnsi="Helvetica"/>
        </w:rPr>
        <w:t>We first created all 16 variants of the four</w:t>
      </w:r>
      <w:r w:rsidR="00FA1D22" w:rsidRPr="00F003D4">
        <w:rPr>
          <w:rFonts w:ascii="Helvetica" w:hAnsi="Helvetica"/>
        </w:rPr>
        <w:t xml:space="preserve"> amino acid substitutions</w:t>
      </w:r>
      <w:r w:rsidRPr="00F003D4">
        <w:rPr>
          <w:rFonts w:ascii="Helvetica" w:hAnsi="Helvetica"/>
        </w:rPr>
        <w:t xml:space="preserve"> found in TEM-50 using site directed mutagenesis</w:t>
      </w:r>
      <w:r w:rsidR="006F5FC0" w:rsidRPr="00F003D4">
        <w:rPr>
          <w:rFonts w:ascii="Helvetica" w:hAnsi="Helvetica"/>
        </w:rPr>
        <w:t xml:space="preserve"> (Table</w:t>
      </w:r>
      <w:r w:rsidR="0001539A" w:rsidRPr="00F003D4">
        <w:rPr>
          <w:rFonts w:ascii="Helvetica" w:hAnsi="Helvetica"/>
        </w:rPr>
        <w:t xml:space="preserve"> 2</w:t>
      </w:r>
      <w:r w:rsidR="006F5FC0" w:rsidRPr="00F003D4">
        <w:rPr>
          <w:rFonts w:ascii="Helvetica" w:hAnsi="Helvetica"/>
        </w:rPr>
        <w:t>)</w:t>
      </w:r>
      <w:r w:rsidRPr="00F003D4">
        <w:rPr>
          <w:rFonts w:ascii="Helvetica" w:hAnsi="Helvetica"/>
        </w:rPr>
        <w:t>.</w:t>
      </w:r>
      <w:r w:rsidR="008405EA">
        <w:rPr>
          <w:rFonts w:ascii="Helvetica" w:hAnsi="Helvetica"/>
        </w:rPr>
        <w:t xml:space="preserve"> </w:t>
      </w:r>
      <w:r w:rsidRPr="00F003D4">
        <w:rPr>
          <w:rFonts w:ascii="Helvetica" w:hAnsi="Helvetica"/>
        </w:rPr>
        <w:t xml:space="preserve">We then measured the growth rates of </w:t>
      </w:r>
      <w:r w:rsidR="00CE0563">
        <w:rPr>
          <w:rFonts w:ascii="Helvetica" w:hAnsi="Helvetica"/>
        </w:rPr>
        <w:t xml:space="preserve">12 replicates of </w:t>
      </w:r>
      <w:r w:rsidRPr="00F003D4">
        <w:rPr>
          <w:rFonts w:ascii="Helvetica" w:hAnsi="Helvetica"/>
          <w:i/>
        </w:rPr>
        <w:t>E.coli</w:t>
      </w:r>
      <w:r w:rsidRPr="00F003D4">
        <w:rPr>
          <w:rFonts w:ascii="Helvetica" w:hAnsi="Helvetica"/>
        </w:rPr>
        <w:t xml:space="preserve"> DH5</w:t>
      </w:r>
      <w:r w:rsidRPr="00F003D4">
        <w:rPr>
          <w:rFonts w:ascii="Helvetica" w:hAnsi="Helvetica" w:cs="Times New Roman"/>
        </w:rPr>
        <w:t>α</w:t>
      </w:r>
      <w:r w:rsidRPr="00F003D4">
        <w:rPr>
          <w:rFonts w:ascii="Helvetica" w:hAnsi="Helvetica"/>
        </w:rPr>
        <w:t xml:space="preserve">-E expressing each variant in the presence of one of </w:t>
      </w:r>
      <w:r w:rsidR="001F4D41" w:rsidRPr="00F003D4">
        <w:rPr>
          <w:rFonts w:ascii="Helvetica" w:hAnsi="Helvetica"/>
        </w:rPr>
        <w:t>f</w:t>
      </w:r>
      <w:r w:rsidR="008E18F9" w:rsidRPr="00F003D4">
        <w:rPr>
          <w:rFonts w:ascii="Helvetica" w:hAnsi="Helvetica"/>
        </w:rPr>
        <w:t>if</w:t>
      </w:r>
      <w:r w:rsidRPr="00F003D4">
        <w:rPr>
          <w:rFonts w:ascii="Helvetica" w:hAnsi="Helvetica"/>
        </w:rPr>
        <w:t xml:space="preserve">teen </w:t>
      </w:r>
      <w:r w:rsidR="001F4D41" w:rsidRPr="00F003D4">
        <w:rPr>
          <w:rFonts w:ascii="Helvetica" w:hAnsi="Helvetica" w:cs="Lucida Grande"/>
        </w:rPr>
        <w:t>β</w:t>
      </w:r>
      <w:r w:rsidRPr="00F003D4">
        <w:rPr>
          <w:rFonts w:ascii="Helvetica" w:hAnsi="Helvetica"/>
        </w:rPr>
        <w:t>-lactam antibiotics</w:t>
      </w:r>
      <w:r w:rsidR="00E117E0" w:rsidRPr="00F003D4">
        <w:rPr>
          <w:rFonts w:ascii="Helvetica" w:hAnsi="Helvetica"/>
        </w:rPr>
        <w:t xml:space="preserve"> </w:t>
      </w:r>
      <w:r w:rsidR="0001539A" w:rsidRPr="00F003D4">
        <w:rPr>
          <w:rFonts w:ascii="Helvetica" w:hAnsi="Helvetica"/>
        </w:rPr>
        <w:t>(Table 3).</w:t>
      </w:r>
      <w:r w:rsidR="008405EA">
        <w:rPr>
          <w:rFonts w:ascii="Helvetica" w:hAnsi="Helvetica"/>
        </w:rPr>
        <w:t xml:space="preserve"> </w:t>
      </w:r>
    </w:p>
    <w:p w14:paraId="70A7BD71" w14:textId="77777777" w:rsidR="0001539A" w:rsidRPr="00F003D4" w:rsidRDefault="0001539A" w:rsidP="0001539A">
      <w:pPr>
        <w:rPr>
          <w:rFonts w:ascii="Helvetica" w:hAnsi="Helvetica"/>
        </w:rPr>
      </w:pPr>
    </w:p>
    <w:p w14:paraId="74CE2CAF" w14:textId="3A43A4C4" w:rsidR="0001539A" w:rsidRPr="00F003D4" w:rsidRDefault="0001539A" w:rsidP="0001539A">
      <w:pPr>
        <w:rPr>
          <w:rFonts w:ascii="Helvetica" w:hAnsi="Helvetica"/>
        </w:rPr>
      </w:pPr>
      <w:r w:rsidRPr="00F003D4">
        <w:rPr>
          <w:rFonts w:ascii="Helvetica" w:hAnsi="Helvetica"/>
        </w:rPr>
        <w:t xml:space="preserve">There were </w:t>
      </w:r>
      <w:commentRangeStart w:id="33"/>
      <w:r w:rsidRPr="00F003D4">
        <w:rPr>
          <w:rFonts w:ascii="Helvetica" w:hAnsi="Helvetica"/>
        </w:rPr>
        <w:t xml:space="preserve">12 replicates for </w:t>
      </w:r>
      <w:r w:rsidR="00F003D4" w:rsidRPr="00F003D4">
        <w:rPr>
          <w:rFonts w:ascii="Helvetica" w:hAnsi="Helvetica"/>
        </w:rPr>
        <w:t>each sample in each antibiotic</w:t>
      </w:r>
      <w:commentRangeEnd w:id="33"/>
      <w:r w:rsidR="0069734B">
        <w:rPr>
          <w:rStyle w:val="CommentReference"/>
        </w:rPr>
        <w:commentReference w:id="33"/>
      </w:r>
      <w:r w:rsidR="00F003D4" w:rsidRPr="00F003D4">
        <w:rPr>
          <w:rFonts w:ascii="Helvetica" w:hAnsi="Helvetica"/>
        </w:rPr>
        <w:t>.</w:t>
      </w:r>
      <w:r w:rsidRPr="00F003D4">
        <w:rPr>
          <w:rFonts w:ascii="Helvetica" w:hAnsi="Helvetica"/>
        </w:rPr>
        <w:t xml:space="preserve"> We computed the mean </w:t>
      </w:r>
      <w:ins w:id="34" w:author="Juan Meza" w:date="2014-05-03T18:15:00Z">
        <w:r w:rsidR="0069734B">
          <w:rPr>
            <w:rFonts w:ascii="Helvetica" w:hAnsi="Helvetica"/>
          </w:rPr>
          <w:t xml:space="preserve">growth rate </w:t>
        </w:r>
      </w:ins>
      <w:r w:rsidR="00CE0563">
        <w:rPr>
          <w:rFonts w:ascii="Helvetica" w:hAnsi="Helvetica"/>
        </w:rPr>
        <w:t xml:space="preserve">(Table 4) </w:t>
      </w:r>
      <w:r w:rsidRPr="00F003D4">
        <w:rPr>
          <w:rFonts w:ascii="Helvetica" w:hAnsi="Helvetica"/>
        </w:rPr>
        <w:t xml:space="preserve">and </w:t>
      </w:r>
      <w:ins w:id="35" w:author="Juan Meza" w:date="2014-05-03T18:15:00Z">
        <w:r w:rsidR="0069734B">
          <w:rPr>
            <w:rFonts w:ascii="Helvetica" w:hAnsi="Helvetica"/>
          </w:rPr>
          <w:t xml:space="preserve">the </w:t>
        </w:r>
      </w:ins>
      <w:r w:rsidRPr="00F003D4">
        <w:rPr>
          <w:rFonts w:ascii="Helvetica" w:hAnsi="Helvetica"/>
        </w:rPr>
        <w:t xml:space="preserve">variance of each </w:t>
      </w:r>
      <w:ins w:id="36" w:author="Juan Meza" w:date="2014-05-03T18:16:00Z">
        <w:r w:rsidR="0069734B">
          <w:rPr>
            <w:rFonts w:ascii="Helvetica" w:hAnsi="Helvetica"/>
          </w:rPr>
          <w:t xml:space="preserve">sample, as well as </w:t>
        </w:r>
      </w:ins>
      <w:del w:id="37" w:author="Juan Meza" w:date="2014-05-03T18:16:00Z">
        <w:r w:rsidRPr="00F003D4" w:rsidDel="0069734B">
          <w:rPr>
            <w:rFonts w:ascii="Helvetica" w:hAnsi="Helvetica"/>
          </w:rPr>
          <w:delText>and computed</w:delText>
        </w:r>
      </w:del>
      <w:ins w:id="38" w:author="Juan Meza" w:date="2014-05-03T18:16:00Z">
        <w:r w:rsidR="0069734B">
          <w:rPr>
            <w:rFonts w:ascii="Helvetica" w:hAnsi="Helvetica"/>
          </w:rPr>
          <w:t>the</w:t>
        </w:r>
      </w:ins>
      <w:r w:rsidRPr="00F003D4">
        <w:rPr>
          <w:rFonts w:ascii="Helvetica" w:hAnsi="Helvetica"/>
        </w:rPr>
        <w:t xml:space="preserve"> significance between adjacent variants that differ</w:t>
      </w:r>
      <w:ins w:id="39" w:author="Juan Meza" w:date="2014-05-03T18:16:00Z">
        <w:r w:rsidR="0069734B">
          <w:rPr>
            <w:rFonts w:ascii="Helvetica" w:hAnsi="Helvetica"/>
          </w:rPr>
          <w:t>ed</w:t>
        </w:r>
      </w:ins>
      <w:r w:rsidRPr="00F003D4">
        <w:rPr>
          <w:rFonts w:ascii="Helvetica" w:hAnsi="Helvetica"/>
        </w:rPr>
        <w:t xml:space="preserve"> by one </w:t>
      </w:r>
      <w:r w:rsidR="00FA1D22" w:rsidRPr="00F003D4">
        <w:rPr>
          <w:rFonts w:ascii="Helvetica" w:hAnsi="Helvetica"/>
        </w:rPr>
        <w:t>amino acid substitution</w:t>
      </w:r>
      <w:r w:rsidR="0022259C">
        <w:rPr>
          <w:rFonts w:ascii="Helvetica" w:hAnsi="Helvetica"/>
        </w:rPr>
        <w:t>. This was done</w:t>
      </w:r>
      <w:r w:rsidR="00FA1D22" w:rsidRPr="00F003D4">
        <w:rPr>
          <w:rFonts w:ascii="Helvetica" w:hAnsi="Helvetica"/>
        </w:rPr>
        <w:t xml:space="preserve"> </w:t>
      </w:r>
      <w:r w:rsidRPr="00F003D4">
        <w:rPr>
          <w:rFonts w:ascii="Helvetica" w:hAnsi="Helvetica"/>
        </w:rPr>
        <w:t xml:space="preserve">using </w:t>
      </w:r>
      <w:r w:rsidR="008D0BDC" w:rsidRPr="00F003D4">
        <w:rPr>
          <w:rFonts w:ascii="Helvetica" w:hAnsi="Helvetica"/>
        </w:rPr>
        <w:t>one-way</w:t>
      </w:r>
      <w:r w:rsidRPr="00F003D4">
        <w:rPr>
          <w:rFonts w:ascii="Helvetica" w:hAnsi="Helvetica"/>
        </w:rPr>
        <w:t xml:space="preserve"> ANOVA analysis.</w:t>
      </w:r>
      <w:r w:rsidR="008405EA">
        <w:rPr>
          <w:rFonts w:ascii="Helvetica" w:hAnsi="Helvetica"/>
        </w:rPr>
        <w:t xml:space="preserve"> </w:t>
      </w:r>
    </w:p>
    <w:p w14:paraId="58D61B66" w14:textId="77777777" w:rsidR="004864A5" w:rsidRPr="00F003D4" w:rsidRDefault="004864A5" w:rsidP="0001539A">
      <w:pPr>
        <w:rPr>
          <w:rFonts w:ascii="Helvetica" w:hAnsi="Helvetica"/>
        </w:rPr>
      </w:pPr>
    </w:p>
    <w:p w14:paraId="05B69D70" w14:textId="62836D45" w:rsidR="0001539A" w:rsidRPr="00F003D4" w:rsidRDefault="0001539A" w:rsidP="0001539A">
      <w:pPr>
        <w:rPr>
          <w:rFonts w:ascii="Helvetica" w:hAnsi="Helvetica"/>
        </w:rPr>
      </w:pPr>
      <w:del w:id="40" w:author="Juan Meza" w:date="2014-05-03T18:13:00Z">
        <w:r w:rsidRPr="00F003D4" w:rsidDel="0069734B">
          <w:rPr>
            <w:rFonts w:ascii="Helvetica" w:hAnsi="Helvetica"/>
          </w:rPr>
          <w:delText>We then plotted those</w:delText>
        </w:r>
      </w:del>
      <w:ins w:id="41" w:author="Juan Meza" w:date="2014-05-03T18:13:00Z">
        <w:r w:rsidR="0069734B">
          <w:rPr>
            <w:rFonts w:ascii="Helvetica" w:hAnsi="Helvetica"/>
          </w:rPr>
          <w:t>These</w:t>
        </w:r>
      </w:ins>
      <w:r w:rsidRPr="00F003D4">
        <w:rPr>
          <w:rFonts w:ascii="Helvetica" w:hAnsi="Helvetica"/>
        </w:rPr>
        <w:t xml:space="preserve"> results </w:t>
      </w:r>
      <w:ins w:id="42" w:author="Juan Meza" w:date="2014-05-03T18:13:00Z">
        <w:r w:rsidR="0069734B">
          <w:rPr>
            <w:rFonts w:ascii="Helvetica" w:hAnsi="Helvetica"/>
          </w:rPr>
          <w:t xml:space="preserve">are provided in </w:t>
        </w:r>
      </w:ins>
      <w:del w:id="43" w:author="Juan Meza" w:date="2014-05-03T18:13:00Z">
        <w:r w:rsidRPr="00F003D4" w:rsidDel="0069734B">
          <w:rPr>
            <w:rFonts w:ascii="Helvetica" w:hAnsi="Helvetica"/>
          </w:rPr>
          <w:delText xml:space="preserve">on maps </w:delText>
        </w:r>
        <w:r w:rsidR="002A7B02" w:rsidRPr="00F003D4" w:rsidDel="0069734B">
          <w:rPr>
            <w:rFonts w:ascii="Helvetica" w:hAnsi="Helvetica"/>
          </w:rPr>
          <w:delText>(</w:delText>
        </w:r>
      </w:del>
      <w:r w:rsidR="002A7B02" w:rsidRPr="00F003D4">
        <w:rPr>
          <w:rFonts w:ascii="Helvetica" w:hAnsi="Helvetica"/>
        </w:rPr>
        <w:t>Figures 1-15</w:t>
      </w:r>
      <w:ins w:id="44" w:author="Juan Meza" w:date="2014-05-03T18:13:00Z">
        <w:r w:rsidR="0069734B">
          <w:rPr>
            <w:rFonts w:ascii="Helvetica" w:hAnsi="Helvetica"/>
          </w:rPr>
          <w:t xml:space="preserve">, where the </w:t>
        </w:r>
      </w:ins>
      <w:del w:id="45" w:author="Juan Meza" w:date="2014-05-03T18:13:00Z">
        <w:r w:rsidR="002A7B02" w:rsidRPr="00F003D4" w:rsidDel="0069734B">
          <w:rPr>
            <w:rFonts w:ascii="Helvetica" w:hAnsi="Helvetica"/>
          </w:rPr>
          <w:delText xml:space="preserve">) </w:delText>
        </w:r>
        <w:r w:rsidRPr="00F003D4" w:rsidDel="0069734B">
          <w:rPr>
            <w:rFonts w:ascii="Helvetica" w:hAnsi="Helvetica"/>
          </w:rPr>
          <w:delText xml:space="preserve">using </w:delText>
        </w:r>
      </w:del>
      <w:r w:rsidRPr="00F003D4">
        <w:rPr>
          <w:rFonts w:ascii="Helvetica" w:hAnsi="Helvetica"/>
        </w:rPr>
        <w:t xml:space="preserve">arrows </w:t>
      </w:r>
      <w:ins w:id="46" w:author="Juan Meza" w:date="2014-05-03T18:13:00Z">
        <w:r w:rsidR="0069734B">
          <w:rPr>
            <w:rFonts w:ascii="Helvetica" w:hAnsi="Helvetica"/>
          </w:rPr>
          <w:t xml:space="preserve">in the landscape maps </w:t>
        </w:r>
      </w:ins>
      <w:del w:id="47" w:author="Juan Meza" w:date="2014-05-03T18:14:00Z">
        <w:r w:rsidRPr="00F003D4" w:rsidDel="0069734B">
          <w:rPr>
            <w:rFonts w:ascii="Helvetica" w:hAnsi="Helvetica"/>
          </w:rPr>
          <w:delText xml:space="preserve">that </w:delText>
        </w:r>
      </w:del>
      <w:r w:rsidRPr="00F003D4">
        <w:rPr>
          <w:rFonts w:ascii="Helvetica" w:hAnsi="Helvetica"/>
        </w:rPr>
        <w:t>connect</w:t>
      </w:r>
      <w:del w:id="48" w:author="Juan Meza" w:date="2014-05-03T18:14:00Z">
        <w:r w:rsidRPr="00F003D4" w:rsidDel="0069734B">
          <w:rPr>
            <w:rFonts w:ascii="Helvetica" w:hAnsi="Helvetica"/>
          </w:rPr>
          <w:delText xml:space="preserve"> each</w:delText>
        </w:r>
      </w:del>
      <w:r w:rsidRPr="00F003D4">
        <w:rPr>
          <w:rFonts w:ascii="Helvetica" w:hAnsi="Helvetica"/>
        </w:rPr>
        <w:t xml:space="preserve"> pair</w:t>
      </w:r>
      <w:ins w:id="49" w:author="Juan Meza" w:date="2014-05-03T18:14:00Z">
        <w:r w:rsidR="0069734B">
          <w:rPr>
            <w:rFonts w:ascii="Helvetica" w:hAnsi="Helvetica"/>
          </w:rPr>
          <w:t>s</w:t>
        </w:r>
      </w:ins>
      <w:r w:rsidRPr="00F003D4">
        <w:rPr>
          <w:rFonts w:ascii="Helvetica" w:hAnsi="Helvetica"/>
        </w:rPr>
        <w:t xml:space="preserve"> of adjacent </w:t>
      </w:r>
      <w:r w:rsidR="00323A0D" w:rsidRPr="00F003D4">
        <w:rPr>
          <w:rFonts w:ascii="Helvetica" w:hAnsi="Helvetica"/>
        </w:rPr>
        <w:t>enzyme</w:t>
      </w:r>
      <w:r w:rsidRPr="00F003D4">
        <w:rPr>
          <w:rFonts w:ascii="Helvetica" w:hAnsi="Helvetica"/>
        </w:rPr>
        <w:t>s.</w:t>
      </w:r>
      <w:r w:rsidR="008405EA">
        <w:rPr>
          <w:rFonts w:ascii="Helvetica" w:hAnsi="Helvetica"/>
        </w:rPr>
        <w:t xml:space="preserve"> </w:t>
      </w:r>
      <w:r w:rsidRPr="00F003D4">
        <w:rPr>
          <w:rFonts w:ascii="Helvetica" w:hAnsi="Helvetica"/>
        </w:rPr>
        <w:t xml:space="preserve">For each comparison of adjacent </w:t>
      </w:r>
      <w:r w:rsidR="00323A0D" w:rsidRPr="00F003D4">
        <w:rPr>
          <w:rFonts w:ascii="Helvetica" w:hAnsi="Helvetica"/>
        </w:rPr>
        <w:t>enzyme</w:t>
      </w:r>
      <w:r w:rsidRPr="00F003D4">
        <w:rPr>
          <w:rFonts w:ascii="Helvetica" w:hAnsi="Helvetica"/>
        </w:rPr>
        <w:t xml:space="preserve">s, we indicate the one whose expression resulted in </w:t>
      </w:r>
      <w:commentRangeStart w:id="50"/>
      <w:r w:rsidRPr="00F003D4">
        <w:rPr>
          <w:rFonts w:ascii="Helvetica" w:hAnsi="Helvetica"/>
        </w:rPr>
        <w:t>the faste</w:t>
      </w:r>
      <w:ins w:id="51" w:author="Juan Meza" w:date="2014-05-03T18:14:00Z">
        <w:r w:rsidR="0069734B">
          <w:rPr>
            <w:rFonts w:ascii="Helvetica" w:hAnsi="Helvetica"/>
          </w:rPr>
          <w:t>r</w:t>
        </w:r>
      </w:ins>
      <w:del w:id="52" w:author="Juan Meza" w:date="2014-05-03T18:14:00Z">
        <w:r w:rsidRPr="00F003D4" w:rsidDel="0069734B">
          <w:rPr>
            <w:rFonts w:ascii="Helvetica" w:hAnsi="Helvetica"/>
          </w:rPr>
          <w:delText>st</w:delText>
        </w:r>
      </w:del>
      <w:r w:rsidRPr="00F003D4">
        <w:rPr>
          <w:rFonts w:ascii="Helvetica" w:hAnsi="Helvetica"/>
        </w:rPr>
        <w:t xml:space="preserve"> </w:t>
      </w:r>
      <w:commentRangeEnd w:id="50"/>
      <w:r w:rsidR="0069734B">
        <w:rPr>
          <w:rStyle w:val="CommentReference"/>
        </w:rPr>
        <w:commentReference w:id="50"/>
      </w:r>
      <w:r w:rsidRPr="00F003D4">
        <w:rPr>
          <w:rFonts w:ascii="Helvetica" w:hAnsi="Helvetica"/>
        </w:rPr>
        <w:t xml:space="preserve">growth by directing the arrowhead towards that variant, and implying that evolution would proceed in that direction if the two variants occurred simultaneously in </w:t>
      </w:r>
      <w:r w:rsidR="0090642B" w:rsidRPr="00F003D4">
        <w:rPr>
          <w:rFonts w:ascii="Helvetica" w:hAnsi="Helvetica"/>
        </w:rPr>
        <w:t>a population.</w:t>
      </w:r>
      <w:r w:rsidR="008405EA">
        <w:rPr>
          <w:rFonts w:ascii="Helvetica" w:hAnsi="Helvetica"/>
        </w:rPr>
        <w:t xml:space="preserve"> </w:t>
      </w:r>
      <w:r w:rsidR="0090642B" w:rsidRPr="00F003D4">
        <w:rPr>
          <w:rFonts w:ascii="Helvetica" w:hAnsi="Helvetica"/>
        </w:rPr>
        <w:t xml:space="preserve">In other words, </w:t>
      </w:r>
      <w:r w:rsidRPr="00F003D4">
        <w:rPr>
          <w:rFonts w:ascii="Helvetica" w:hAnsi="Helvetica"/>
        </w:rPr>
        <w:t>the one indicated by the arrowhead would increase in frequency and reach fixation in the population, while the other would be lost.</w:t>
      </w:r>
      <w:r w:rsidR="008405EA">
        <w:rPr>
          <w:rFonts w:ascii="Helvetica" w:hAnsi="Helvetica"/>
        </w:rPr>
        <w:t xml:space="preserve"> </w:t>
      </w:r>
      <w:r w:rsidRPr="00F003D4">
        <w:rPr>
          <w:rFonts w:ascii="Helvetica" w:hAnsi="Helvetica"/>
        </w:rPr>
        <w:t>Red arrows indicate significance, and black arrows indicate differences that were not statistically significant by ANOVA, but that may still exist if a more sensitive assay was used.</w:t>
      </w:r>
    </w:p>
    <w:p w14:paraId="33AC76D4" w14:textId="77777777" w:rsidR="00272C89" w:rsidRPr="00F003D4" w:rsidRDefault="00272C89" w:rsidP="0001539A">
      <w:pPr>
        <w:rPr>
          <w:rFonts w:ascii="Helvetica" w:hAnsi="Helvetica"/>
        </w:rPr>
      </w:pPr>
    </w:p>
    <w:p w14:paraId="7A57609A" w14:textId="615877A8" w:rsidR="00272C89" w:rsidRPr="00F003D4" w:rsidRDefault="0069734B" w:rsidP="0001539A">
      <w:pPr>
        <w:rPr>
          <w:rFonts w:ascii="Helvetica" w:hAnsi="Helvetica"/>
        </w:rPr>
      </w:pPr>
      <w:ins w:id="53" w:author="Juan Meza" w:date="2014-05-03T18:18:00Z">
        <w:r>
          <w:rPr>
            <w:rFonts w:ascii="Helvetica" w:hAnsi="Helvetica"/>
          </w:rPr>
          <w:t>We</w:t>
        </w:r>
      </w:ins>
      <w:del w:id="54" w:author="Juan Meza" w:date="2014-05-03T18:18:00Z">
        <w:r w:rsidR="00272C89" w:rsidRPr="00F003D4" w:rsidDel="0069734B">
          <w:rPr>
            <w:rFonts w:ascii="Helvetica" w:hAnsi="Helvetica"/>
          </w:rPr>
          <w:delText>By</w:delText>
        </w:r>
      </w:del>
      <w:r w:rsidR="00272C89" w:rsidRPr="00F003D4">
        <w:rPr>
          <w:rFonts w:ascii="Helvetica" w:hAnsi="Helvetica"/>
        </w:rPr>
        <w:t xml:space="preserve"> rank order</w:t>
      </w:r>
      <w:ins w:id="55" w:author="Juan Meza" w:date="2014-05-03T18:18:00Z">
        <w:r>
          <w:rPr>
            <w:rFonts w:ascii="Helvetica" w:hAnsi="Helvetica"/>
          </w:rPr>
          <w:t>ed</w:t>
        </w:r>
      </w:ins>
      <w:del w:id="56" w:author="Juan Meza" w:date="2014-05-03T18:18:00Z">
        <w:r w:rsidR="00272C89" w:rsidRPr="00F003D4" w:rsidDel="0069734B">
          <w:rPr>
            <w:rFonts w:ascii="Helvetica" w:hAnsi="Helvetica"/>
          </w:rPr>
          <w:delText>ing</w:delText>
        </w:r>
      </w:del>
      <w:r w:rsidR="00272C89" w:rsidRPr="00F003D4">
        <w:rPr>
          <w:rFonts w:ascii="Helvetica" w:hAnsi="Helvetica"/>
        </w:rPr>
        <w:t xml:space="preserve"> the </w:t>
      </w:r>
      <w:r w:rsidR="00323A0D" w:rsidRPr="00F003D4">
        <w:rPr>
          <w:rFonts w:ascii="Helvetica" w:hAnsi="Helvetica"/>
        </w:rPr>
        <w:t>enzyme</w:t>
      </w:r>
      <w:r w:rsidR="00272C89" w:rsidRPr="00F003D4">
        <w:rPr>
          <w:rFonts w:ascii="Helvetica" w:hAnsi="Helvetica"/>
        </w:rPr>
        <w:t>s</w:t>
      </w:r>
      <w:r w:rsidR="00EB4BCE">
        <w:rPr>
          <w:rFonts w:ascii="Helvetica" w:hAnsi="Helvetica"/>
        </w:rPr>
        <w:t xml:space="preserve"> (Table 5</w:t>
      </w:r>
      <w:r w:rsidR="00323A0D" w:rsidRPr="00F003D4">
        <w:rPr>
          <w:rFonts w:ascii="Helvetica" w:hAnsi="Helvetica"/>
        </w:rPr>
        <w:t>)</w:t>
      </w:r>
      <w:r w:rsidR="00272C89" w:rsidRPr="00F003D4">
        <w:rPr>
          <w:rFonts w:ascii="Helvetica" w:hAnsi="Helvetica"/>
        </w:rPr>
        <w:t xml:space="preserve"> in each landscape diagram</w:t>
      </w:r>
      <w:ins w:id="57" w:author="Juan Meza" w:date="2014-05-03T18:18:00Z">
        <w:r>
          <w:rPr>
            <w:rFonts w:ascii="Helvetica" w:hAnsi="Helvetica"/>
          </w:rPr>
          <w:t xml:space="preserve"> with a score from 1 to 16</w:t>
        </w:r>
      </w:ins>
      <w:r w:rsidR="00272C89" w:rsidRPr="00F003D4">
        <w:rPr>
          <w:rFonts w:ascii="Helvetica" w:hAnsi="Helvetica"/>
        </w:rPr>
        <w:t xml:space="preserve">, with the </w:t>
      </w:r>
      <w:r w:rsidR="00323A0D" w:rsidRPr="00F003D4">
        <w:rPr>
          <w:rFonts w:ascii="Helvetica" w:hAnsi="Helvetica"/>
        </w:rPr>
        <w:t xml:space="preserve">enzyme promoting the </w:t>
      </w:r>
      <w:commentRangeStart w:id="58"/>
      <w:r w:rsidR="00272C89" w:rsidRPr="00F003D4">
        <w:rPr>
          <w:rFonts w:ascii="Helvetica" w:hAnsi="Helvetica"/>
        </w:rPr>
        <w:t>fastest</w:t>
      </w:r>
      <w:commentRangeEnd w:id="58"/>
      <w:r>
        <w:rPr>
          <w:rStyle w:val="CommentReference"/>
        </w:rPr>
        <w:commentReference w:id="58"/>
      </w:r>
      <w:r w:rsidR="00272C89" w:rsidRPr="00F003D4">
        <w:rPr>
          <w:rFonts w:ascii="Helvetica" w:hAnsi="Helvetica"/>
        </w:rPr>
        <w:t xml:space="preserve"> growth </w:t>
      </w:r>
      <w:ins w:id="59" w:author="Juan Meza" w:date="2014-05-03T18:19:00Z">
        <w:r>
          <w:rPr>
            <w:rFonts w:ascii="Helvetica" w:hAnsi="Helvetica"/>
          </w:rPr>
          <w:t xml:space="preserve">receiving </w:t>
        </w:r>
      </w:ins>
      <w:del w:id="60" w:author="Juan Meza" w:date="2014-05-03T18:19:00Z">
        <w:r w:rsidR="00272C89" w:rsidRPr="00F003D4" w:rsidDel="0069734B">
          <w:rPr>
            <w:rFonts w:ascii="Helvetica" w:hAnsi="Helvetica"/>
          </w:rPr>
          <w:delText xml:space="preserve">being </w:delText>
        </w:r>
      </w:del>
      <w:ins w:id="61" w:author="Juan Meza" w:date="2014-05-03T18:18:00Z">
        <w:r>
          <w:rPr>
            <w:rFonts w:ascii="Helvetica" w:hAnsi="Helvetica"/>
          </w:rPr>
          <w:t xml:space="preserve">a score of </w:t>
        </w:r>
      </w:ins>
      <w:del w:id="62" w:author="Juan Meza" w:date="2014-05-03T18:18:00Z">
        <w:r w:rsidR="00272C89" w:rsidRPr="00F003D4" w:rsidDel="0069734B">
          <w:rPr>
            <w:rFonts w:ascii="Helvetica" w:hAnsi="Helvetica"/>
          </w:rPr>
          <w:delText xml:space="preserve">ranked </w:delText>
        </w:r>
      </w:del>
      <w:r w:rsidR="00272C89" w:rsidRPr="00F003D4">
        <w:rPr>
          <w:rFonts w:ascii="Helvetica" w:hAnsi="Helvetica"/>
        </w:rPr>
        <w:t>“1” and</w:t>
      </w:r>
      <w:r w:rsidR="00C75257" w:rsidRPr="00F003D4">
        <w:rPr>
          <w:rFonts w:ascii="Helvetica" w:hAnsi="Helvetica"/>
        </w:rPr>
        <w:t xml:space="preserve"> the </w:t>
      </w:r>
      <w:r w:rsidR="00323A0D" w:rsidRPr="00F003D4">
        <w:rPr>
          <w:rFonts w:ascii="Helvetica" w:hAnsi="Helvetica"/>
        </w:rPr>
        <w:t xml:space="preserve">enzyme </w:t>
      </w:r>
      <w:del w:id="63" w:author="Juan Meza" w:date="2014-05-03T18:19:00Z">
        <w:r w:rsidR="00323A0D" w:rsidRPr="00F003D4" w:rsidDel="0069734B">
          <w:rPr>
            <w:rFonts w:ascii="Helvetica" w:hAnsi="Helvetica"/>
          </w:rPr>
          <w:delText>resulting in</w:delText>
        </w:r>
      </w:del>
      <w:ins w:id="64" w:author="Juan Meza" w:date="2014-05-03T18:19:00Z">
        <w:r>
          <w:rPr>
            <w:rFonts w:ascii="Helvetica" w:hAnsi="Helvetica"/>
          </w:rPr>
          <w:t>with</w:t>
        </w:r>
      </w:ins>
      <w:r w:rsidR="00323A0D" w:rsidRPr="00F003D4">
        <w:rPr>
          <w:rFonts w:ascii="Helvetica" w:hAnsi="Helvetica"/>
        </w:rPr>
        <w:t xml:space="preserve"> the </w:t>
      </w:r>
      <w:r w:rsidR="00C75257" w:rsidRPr="00F003D4">
        <w:rPr>
          <w:rFonts w:ascii="Helvetica" w:hAnsi="Helvetica"/>
        </w:rPr>
        <w:t xml:space="preserve">slowest growth </w:t>
      </w:r>
      <w:ins w:id="65" w:author="Juan Meza" w:date="2014-05-03T18:19:00Z">
        <w:r>
          <w:rPr>
            <w:rFonts w:ascii="Helvetica" w:hAnsi="Helvetica"/>
          </w:rPr>
          <w:t xml:space="preserve">a score of </w:t>
        </w:r>
      </w:ins>
      <w:del w:id="66" w:author="Juan Meza" w:date="2014-05-03T18:19:00Z">
        <w:r w:rsidR="00C75257" w:rsidRPr="00F003D4" w:rsidDel="0069734B">
          <w:rPr>
            <w:rFonts w:ascii="Helvetica" w:hAnsi="Helvetica"/>
          </w:rPr>
          <w:delText xml:space="preserve">being ranked </w:delText>
        </w:r>
      </w:del>
      <w:r w:rsidR="00C75257" w:rsidRPr="00F003D4">
        <w:rPr>
          <w:rFonts w:ascii="Helvetica" w:hAnsi="Helvetica"/>
        </w:rPr>
        <w:t>“16”</w:t>
      </w:r>
      <w:ins w:id="67" w:author="Juan Meza" w:date="2014-05-03T18:19:00Z">
        <w:r>
          <w:rPr>
            <w:rFonts w:ascii="Helvetica" w:hAnsi="Helvetica"/>
          </w:rPr>
          <w:t xml:space="preserve">.  </w:t>
        </w:r>
        <w:r w:rsidR="00824681">
          <w:rPr>
            <w:rFonts w:ascii="Helvetica" w:hAnsi="Helvetica"/>
          </w:rPr>
          <w:t xml:space="preserve">This analysis shows that </w:t>
        </w:r>
      </w:ins>
      <w:del w:id="68" w:author="Juan Meza" w:date="2014-05-03T18:19:00Z">
        <w:r w:rsidR="00C75257" w:rsidRPr="00F003D4" w:rsidDel="0069734B">
          <w:rPr>
            <w:rFonts w:ascii="Helvetica" w:hAnsi="Helvetica"/>
          </w:rPr>
          <w:delText>,</w:delText>
        </w:r>
      </w:del>
      <w:del w:id="69" w:author="Juan Meza" w:date="2014-05-03T18:20:00Z">
        <w:r w:rsidR="00C75257" w:rsidRPr="00F003D4" w:rsidDel="00824681">
          <w:rPr>
            <w:rFonts w:ascii="Helvetica" w:hAnsi="Helvetica"/>
          </w:rPr>
          <w:delText xml:space="preserve"> we found that </w:delText>
        </w:r>
      </w:del>
      <w:r w:rsidR="00C75257" w:rsidRPr="00F003D4">
        <w:rPr>
          <w:rFonts w:ascii="Helvetica" w:hAnsi="Helvetica"/>
        </w:rPr>
        <w:t xml:space="preserve">all </w:t>
      </w:r>
      <w:r w:rsidR="00323A0D" w:rsidRPr="00F003D4">
        <w:rPr>
          <w:rFonts w:ascii="Helvetica" w:hAnsi="Helvetica"/>
        </w:rPr>
        <w:t>enzyme</w:t>
      </w:r>
      <w:r w:rsidR="00C75257" w:rsidRPr="00F003D4">
        <w:rPr>
          <w:rFonts w:ascii="Helvetica" w:hAnsi="Helvetica"/>
        </w:rPr>
        <w:t xml:space="preserve">s </w:t>
      </w:r>
      <w:r w:rsidR="00323A0D" w:rsidRPr="00F003D4">
        <w:rPr>
          <w:rFonts w:ascii="Helvetica" w:hAnsi="Helvetica"/>
        </w:rPr>
        <w:t xml:space="preserve">have a score of 5 or better and a score of 13 or worse, </w:t>
      </w:r>
      <w:r w:rsidR="00357212">
        <w:rPr>
          <w:rFonts w:ascii="Helvetica" w:hAnsi="Helvetica"/>
        </w:rPr>
        <w:t>in at least one landscape</w:t>
      </w:r>
      <w:ins w:id="70" w:author="Juan Meza" w:date="2014-05-03T18:20:00Z">
        <w:r w:rsidR="00824681">
          <w:rPr>
            <w:rFonts w:ascii="Helvetica" w:hAnsi="Helvetica"/>
          </w:rPr>
          <w:t>, indicating</w:t>
        </w:r>
      </w:ins>
      <w:del w:id="71" w:author="Juan Meza" w:date="2014-05-03T18:20:00Z">
        <w:r w:rsidR="00323A0D" w:rsidRPr="00F003D4" w:rsidDel="00824681">
          <w:rPr>
            <w:rFonts w:ascii="Helvetica" w:hAnsi="Helvetica"/>
          </w:rPr>
          <w:delText>.</w:delText>
        </w:r>
        <w:r w:rsidR="008405EA" w:rsidDel="00824681">
          <w:rPr>
            <w:rFonts w:ascii="Helvetica" w:hAnsi="Helvetica"/>
          </w:rPr>
          <w:delText xml:space="preserve"> </w:delText>
        </w:r>
        <w:r w:rsidR="00323A0D" w:rsidRPr="00F003D4" w:rsidDel="00824681">
          <w:rPr>
            <w:rFonts w:ascii="Helvetica" w:hAnsi="Helvetica"/>
          </w:rPr>
          <w:delText>This result indicates</w:delText>
        </w:r>
      </w:del>
      <w:r w:rsidR="00323A0D" w:rsidRPr="00F003D4">
        <w:rPr>
          <w:rFonts w:ascii="Helvetica" w:hAnsi="Helvetica"/>
        </w:rPr>
        <w:t xml:space="preserve"> that there is abundant pleiotropy as antibiotic selective pressures change.</w:t>
      </w:r>
      <w:r w:rsidR="008405EA">
        <w:rPr>
          <w:rFonts w:ascii="Helvetica" w:hAnsi="Helvetica"/>
        </w:rPr>
        <w:t xml:space="preserve"> </w:t>
      </w:r>
      <w:r w:rsidR="00323A0D" w:rsidRPr="00F003D4">
        <w:rPr>
          <w:rFonts w:ascii="Helvetica" w:hAnsi="Helvetica"/>
        </w:rPr>
        <w:t>Th</w:t>
      </w:r>
      <w:r w:rsidR="00CB1435">
        <w:rPr>
          <w:rFonts w:ascii="Helvetica" w:hAnsi="Helvetica"/>
        </w:rPr>
        <w:t>at</w:t>
      </w:r>
      <w:r w:rsidR="00323A0D" w:rsidRPr="00F003D4">
        <w:rPr>
          <w:rFonts w:ascii="Helvetica" w:hAnsi="Helvetica"/>
        </w:rPr>
        <w:t xml:space="preserve"> pleiotropy provides a basis for effectively alternating antibiotic to restore the </w:t>
      </w:r>
      <w:r w:rsidR="004F459C" w:rsidRPr="00F003D4">
        <w:rPr>
          <w:rFonts w:ascii="Helvetica" w:hAnsi="Helvetica"/>
        </w:rPr>
        <w:t>wild type</w:t>
      </w:r>
      <w:r w:rsidR="00323A0D" w:rsidRPr="00F003D4">
        <w:rPr>
          <w:rFonts w:ascii="Helvetica" w:hAnsi="Helvetica"/>
        </w:rPr>
        <w:t>.</w:t>
      </w:r>
    </w:p>
    <w:p w14:paraId="047E2AE7" w14:textId="77777777" w:rsidR="00323A0D" w:rsidRPr="00F003D4" w:rsidRDefault="00323A0D" w:rsidP="0001539A">
      <w:pPr>
        <w:rPr>
          <w:rFonts w:ascii="Helvetica" w:hAnsi="Helvetica"/>
        </w:rPr>
      </w:pPr>
    </w:p>
    <w:p w14:paraId="78D3A958" w14:textId="358C7596" w:rsidR="00824681" w:rsidRDefault="000E0F48" w:rsidP="00621FD5">
      <w:pPr>
        <w:rPr>
          <w:ins w:id="72" w:author="Juan Meza" w:date="2014-05-03T18:20:00Z"/>
          <w:rFonts w:ascii="Helvetica" w:hAnsi="Helvetica"/>
        </w:rPr>
      </w:pPr>
      <w:r w:rsidRPr="00F003D4">
        <w:rPr>
          <w:rFonts w:ascii="Helvetica" w:hAnsi="Helvetica"/>
        </w:rPr>
        <w:t xml:space="preserve">Based on the strong patterns of pleiotropy we observed, we reasoned that the choice and the succession of antibiotics </w:t>
      </w:r>
      <w:r w:rsidR="0078035A" w:rsidRPr="00F003D4">
        <w:rPr>
          <w:rFonts w:ascii="Helvetica" w:hAnsi="Helvetica"/>
        </w:rPr>
        <w:t>were</w:t>
      </w:r>
      <w:r w:rsidRPr="00F003D4">
        <w:rPr>
          <w:rFonts w:ascii="Helvetica" w:hAnsi="Helvetica"/>
        </w:rPr>
        <w:t xml:space="preserve"> at least as important as other cycling considerations.</w:t>
      </w:r>
      <w:r w:rsidR="008405EA">
        <w:rPr>
          <w:rFonts w:ascii="Helvetica" w:hAnsi="Helvetica"/>
        </w:rPr>
        <w:t xml:space="preserve"> </w:t>
      </w:r>
      <w:r w:rsidRPr="00F003D4">
        <w:rPr>
          <w:rFonts w:ascii="Helvetica" w:hAnsi="Helvetica"/>
        </w:rPr>
        <w:t xml:space="preserve">We </w:t>
      </w:r>
      <w:r w:rsidR="0022259C">
        <w:rPr>
          <w:rFonts w:ascii="Helvetica" w:hAnsi="Helvetica"/>
        </w:rPr>
        <w:t>formalized our approach to optimal cycling</w:t>
      </w:r>
      <w:r w:rsidR="00C55CDB" w:rsidRPr="00F003D4">
        <w:rPr>
          <w:rFonts w:ascii="Helvetica" w:hAnsi="Helvetica"/>
        </w:rPr>
        <w:t xml:space="preserve"> as follows</w:t>
      </w:r>
      <w:ins w:id="73" w:author="Juan Meza" w:date="2014-05-03T18:20:00Z">
        <w:r w:rsidR="00824681">
          <w:rPr>
            <w:rFonts w:ascii="Helvetica" w:hAnsi="Helvetica"/>
          </w:rPr>
          <w:t>.</w:t>
        </w:r>
      </w:ins>
    </w:p>
    <w:p w14:paraId="323E375A" w14:textId="77777777" w:rsidR="00824681" w:rsidRDefault="00824681" w:rsidP="00621FD5">
      <w:pPr>
        <w:rPr>
          <w:ins w:id="74" w:author="Juan Meza" w:date="2014-05-03T18:20:00Z"/>
          <w:rFonts w:ascii="Helvetica" w:hAnsi="Helvetica"/>
        </w:rPr>
      </w:pPr>
    </w:p>
    <w:p w14:paraId="09C75324" w14:textId="445E00F4" w:rsidR="00621FD5" w:rsidRPr="00F003D4" w:rsidDel="00824681" w:rsidRDefault="00C55CDB" w:rsidP="00621FD5">
      <w:pPr>
        <w:rPr>
          <w:del w:id="75" w:author="Juan Meza" w:date="2014-05-03T18:21:00Z"/>
          <w:rFonts w:ascii="Helvetica" w:hAnsi="Helvetica"/>
          <w:b/>
        </w:rPr>
      </w:pPr>
      <w:del w:id="76" w:author="Juan Meza" w:date="2014-05-03T18:20:00Z">
        <w:r w:rsidRPr="00F003D4" w:rsidDel="00824681">
          <w:rPr>
            <w:rFonts w:ascii="Helvetica" w:hAnsi="Helvetica"/>
          </w:rPr>
          <w:delText xml:space="preserve">: 1) </w:delText>
        </w:r>
      </w:del>
      <w:r w:rsidR="0031055E" w:rsidRPr="00F003D4">
        <w:rPr>
          <w:rFonts w:ascii="Helvetica" w:hAnsi="Helvetica" w:cs="Times New Roman"/>
        </w:rPr>
        <w:t xml:space="preserve">We </w:t>
      </w:r>
      <w:ins w:id="77" w:author="Juan Meza" w:date="2014-05-03T18:21:00Z">
        <w:r w:rsidR="00824681">
          <w:rPr>
            <w:rFonts w:ascii="Helvetica" w:hAnsi="Helvetica" w:cs="Times New Roman"/>
          </w:rPr>
          <w:t xml:space="preserve">start by </w:t>
        </w:r>
      </w:ins>
      <w:del w:id="78" w:author="Juan Meza" w:date="2014-05-03T18:21:00Z">
        <w:r w:rsidR="0031055E" w:rsidRPr="00F003D4" w:rsidDel="00824681">
          <w:rPr>
            <w:rFonts w:ascii="Helvetica" w:hAnsi="Helvetica" w:cs="Times New Roman"/>
          </w:rPr>
          <w:delText>a</w:delText>
        </w:r>
        <w:r w:rsidR="0078035A" w:rsidRPr="00F003D4" w:rsidDel="00824681">
          <w:rPr>
            <w:rFonts w:ascii="Helvetica" w:hAnsi="Helvetica" w:cs="Times New Roman"/>
          </w:rPr>
          <w:delText xml:space="preserve">re </w:delText>
        </w:r>
      </w:del>
      <w:r w:rsidR="0078035A" w:rsidRPr="00F003D4">
        <w:rPr>
          <w:rFonts w:ascii="Helvetica" w:hAnsi="Helvetica" w:cs="Times New Roman"/>
        </w:rPr>
        <w:t xml:space="preserve">considering </w:t>
      </w:r>
      <w:ins w:id="79" w:author="Juan Meza" w:date="2014-05-03T18:21:00Z">
        <w:r w:rsidR="00824681">
          <w:rPr>
            <w:rFonts w:ascii="Helvetica" w:hAnsi="Helvetica" w:cs="Times New Roman"/>
          </w:rPr>
          <w:t xml:space="preserve">the </w:t>
        </w:r>
      </w:ins>
      <w:r w:rsidR="0078035A" w:rsidRPr="00F003D4">
        <w:rPr>
          <w:rFonts w:ascii="Helvetica" w:hAnsi="Helvetica" w:cs="Times New Roman"/>
        </w:rPr>
        <w:t>15</w:t>
      </w:r>
      <w:r w:rsidR="0031055E" w:rsidRPr="00F003D4">
        <w:rPr>
          <w:rFonts w:ascii="Helvetica" w:hAnsi="Helvetica" w:cs="Times New Roman"/>
        </w:rPr>
        <w:t xml:space="preserve"> antibiotics</w:t>
      </w:r>
      <w:r w:rsidR="00DE41F9" w:rsidRPr="00F003D4">
        <w:rPr>
          <w:rFonts w:ascii="Helvetica" w:hAnsi="Helvetica" w:cs="Times New Roman"/>
        </w:rPr>
        <w:t xml:space="preserve"> </w:t>
      </w:r>
      <w:ins w:id="80" w:author="Juan Meza" w:date="2014-05-03T18:21:00Z">
        <w:r w:rsidR="00824681">
          <w:rPr>
            <w:rFonts w:ascii="Helvetica" w:hAnsi="Helvetica" w:cs="Times New Roman"/>
          </w:rPr>
          <w:t>previously mentioned in</w:t>
        </w:r>
      </w:ins>
      <w:del w:id="81" w:author="Juan Meza" w:date="2014-05-03T18:21:00Z">
        <w:r w:rsidR="00DE41F9" w:rsidRPr="00F003D4" w:rsidDel="00824681">
          <w:rPr>
            <w:rFonts w:ascii="Helvetica" w:hAnsi="Helvetica" w:cs="Times New Roman"/>
          </w:rPr>
          <w:delText xml:space="preserve">(See </w:delText>
        </w:r>
      </w:del>
      <w:ins w:id="82" w:author="Juan Meza" w:date="2014-05-03T18:21:00Z">
        <w:r w:rsidR="00824681">
          <w:rPr>
            <w:rFonts w:ascii="Helvetica" w:hAnsi="Helvetica" w:cs="Times New Roman"/>
          </w:rPr>
          <w:t xml:space="preserve"> </w:t>
        </w:r>
      </w:ins>
      <w:r w:rsidR="00DE41F9" w:rsidRPr="00F003D4">
        <w:rPr>
          <w:rFonts w:ascii="Helvetica" w:hAnsi="Helvetica" w:cs="Times New Roman"/>
        </w:rPr>
        <w:t>T</w:t>
      </w:r>
      <w:r w:rsidR="00621FD5" w:rsidRPr="00F003D4">
        <w:rPr>
          <w:rFonts w:ascii="Helvetica" w:hAnsi="Helvetica" w:cs="Times New Roman"/>
        </w:rPr>
        <w:t>able 3</w:t>
      </w:r>
      <w:ins w:id="83" w:author="Juan Meza" w:date="2014-05-03T18:21:00Z">
        <w:r w:rsidR="00824681">
          <w:rPr>
            <w:rFonts w:ascii="Helvetica" w:hAnsi="Helvetica" w:cs="Times New Roman"/>
          </w:rPr>
          <w:t>:</w:t>
        </w:r>
      </w:ins>
      <w:del w:id="84" w:author="Juan Meza" w:date="2014-05-03T18:21:00Z">
        <w:r w:rsidR="00621FD5" w:rsidRPr="00F003D4" w:rsidDel="00824681">
          <w:rPr>
            <w:rFonts w:ascii="Helvetica" w:hAnsi="Helvetica" w:cs="Times New Roman"/>
          </w:rPr>
          <w:delText>)</w:delText>
        </w:r>
        <w:r w:rsidR="0031055E" w:rsidRPr="00F003D4" w:rsidDel="00824681">
          <w:rPr>
            <w:rFonts w:ascii="Helvetica" w:hAnsi="Helvetica" w:cs="Times New Roman"/>
          </w:rPr>
          <w:delText>,</w:delText>
        </w:r>
      </w:del>
      <w:r w:rsidR="0031055E" w:rsidRPr="00F003D4">
        <w:rPr>
          <w:rFonts w:ascii="Helvetica" w:hAnsi="Helvetica" w:cs="Times New Roman"/>
        </w:rPr>
        <w:t xml:space="preserve"> </w:t>
      </w:r>
      <w:del w:id="85" w:author="Juan Meza" w:date="2014-05-03T18:21:00Z">
        <w:r w:rsidR="0031055E" w:rsidRPr="00F003D4" w:rsidDel="00824681">
          <w:rPr>
            <w:rFonts w:ascii="Helvetica" w:hAnsi="Helvetica" w:cs="Times New Roman"/>
          </w:rPr>
          <w:delText>labeled</w:delText>
        </w:r>
        <w:r w:rsidR="00621FD5" w:rsidRPr="00F003D4" w:rsidDel="00824681">
          <w:rPr>
            <w:rFonts w:ascii="Helvetica" w:hAnsi="Helvetica" w:cs="Times New Roman"/>
          </w:rPr>
          <w:delText xml:space="preserve"> </w:delText>
        </w:r>
      </w:del>
      <w:r w:rsidR="00621FD5" w:rsidRPr="00202393">
        <w:rPr>
          <w:rFonts w:ascii="Helvetica" w:hAnsi="Helvetica"/>
        </w:rPr>
        <w:t>AMP, AM, CEC, CTX, ZOX, CXM, CRO, AMC, CAZ, CTT, SAM, CPR, CPD, TZP, and FEP</w:t>
      </w:r>
      <w:r w:rsidR="00202393">
        <w:rPr>
          <w:rFonts w:ascii="Helvetica" w:hAnsi="Helvetica"/>
        </w:rPr>
        <w:t>.</w:t>
      </w:r>
      <w:ins w:id="86" w:author="Juan Meza" w:date="2014-05-03T18:21:00Z">
        <w:r w:rsidR="00824681">
          <w:rPr>
            <w:rFonts w:ascii="Helvetica" w:hAnsi="Helvetica"/>
          </w:rPr>
          <w:t xml:space="preserve"> </w:t>
        </w:r>
      </w:ins>
    </w:p>
    <w:p w14:paraId="090BF883" w14:textId="2FDF5E44" w:rsidR="00EA4A10" w:rsidRPr="00F003D4" w:rsidDel="00824681" w:rsidRDefault="00EA4A10">
      <w:pPr>
        <w:rPr>
          <w:del w:id="87" w:author="Juan Meza" w:date="2014-05-03T18:22:00Z"/>
          <w:rFonts w:ascii="Helvetica" w:hAnsi="Helvetica" w:cs="Times New Roman"/>
        </w:rPr>
        <w:pPrChange w:id="88" w:author="Juan Meza" w:date="2014-05-03T18:21:00Z">
          <w:pPr>
            <w:widowControl w:val="0"/>
            <w:autoSpaceDE w:val="0"/>
            <w:autoSpaceDN w:val="0"/>
            <w:adjustRightInd w:val="0"/>
          </w:pPr>
        </w:pPrChange>
      </w:pPr>
    </w:p>
    <w:p w14:paraId="2B497D8D" w14:textId="17765508" w:rsidR="00EA4A10" w:rsidRPr="00F003D4" w:rsidRDefault="00C64750" w:rsidP="0031055E">
      <w:pPr>
        <w:widowControl w:val="0"/>
        <w:autoSpaceDE w:val="0"/>
        <w:autoSpaceDN w:val="0"/>
        <w:adjustRightInd w:val="0"/>
        <w:rPr>
          <w:rFonts w:ascii="Helvetica" w:hAnsi="Helvetica" w:cs="Times New Roman"/>
        </w:rPr>
      </w:pPr>
      <w:del w:id="89" w:author="Juan Meza" w:date="2014-05-03T18:22:00Z">
        <w:r w:rsidRPr="00F003D4" w:rsidDel="00824681">
          <w:rPr>
            <w:rFonts w:ascii="Helvetica" w:hAnsi="Helvetica" w:cs="Times New Roman"/>
          </w:rPr>
          <w:delText xml:space="preserve">2) </w:delText>
        </w:r>
      </w:del>
      <w:ins w:id="90" w:author="Juan Meza" w:date="2014-05-03T18:22:00Z">
        <w:r w:rsidR="00824681">
          <w:rPr>
            <w:rFonts w:ascii="Helvetica" w:hAnsi="Helvetica" w:cs="Times New Roman"/>
          </w:rPr>
          <w:t xml:space="preserve"> </w:t>
        </w:r>
      </w:ins>
      <w:r w:rsidRPr="00F003D4">
        <w:rPr>
          <w:rFonts w:ascii="Helvetica" w:hAnsi="Helvetica" w:cs="Times New Roman"/>
        </w:rPr>
        <w:t>For each of these 15</w:t>
      </w:r>
      <w:r w:rsidR="0031055E" w:rsidRPr="00F003D4">
        <w:rPr>
          <w:rFonts w:ascii="Helvetica" w:hAnsi="Helvetica" w:cs="Times New Roman"/>
        </w:rPr>
        <w:t xml:space="preserve"> antibiotics, we select exactly one TEM fitness landscape</w:t>
      </w:r>
      <w:r w:rsidR="00202393">
        <w:rPr>
          <w:rFonts w:ascii="Helvetica" w:hAnsi="Helvetica" w:cs="Times New Roman"/>
        </w:rPr>
        <w:t xml:space="preserve"> that exists at a specific c</w:t>
      </w:r>
      <w:r w:rsidR="00156615">
        <w:rPr>
          <w:rFonts w:ascii="Helvetica" w:hAnsi="Helvetica" w:cs="Times New Roman"/>
        </w:rPr>
        <w:t>oncentration of the antibiotic</w:t>
      </w:r>
      <w:r w:rsidR="0031055E" w:rsidRPr="00F003D4">
        <w:rPr>
          <w:rFonts w:ascii="Helvetica" w:hAnsi="Helvetica" w:cs="Times New Roman"/>
        </w:rPr>
        <w:t xml:space="preserve">. </w:t>
      </w:r>
      <w:r w:rsidR="00156615">
        <w:rPr>
          <w:rFonts w:ascii="Helvetica" w:hAnsi="Helvetica" w:cs="Times New Roman"/>
        </w:rPr>
        <w:t>That</w:t>
      </w:r>
      <w:r w:rsidR="0031055E" w:rsidRPr="00F003D4">
        <w:rPr>
          <w:rFonts w:ascii="Helvetica" w:hAnsi="Helvetica" w:cs="Times New Roman"/>
        </w:rPr>
        <w:t xml:space="preserve"> landscape is </w:t>
      </w:r>
      <w:r w:rsidR="00A236B2" w:rsidRPr="0071665A">
        <w:rPr>
          <w:rFonts w:ascii="Helvetica" w:hAnsi="Helvetica" w:cs="Times New Roman"/>
        </w:rPr>
        <w:t xml:space="preserve">a real </w:t>
      </w:r>
      <w:r w:rsidR="0065777E" w:rsidRPr="000272E9">
        <w:rPr>
          <w:rFonts w:ascii="Helvetica" w:hAnsi="Helvetica" w:cs="Times New Roman"/>
          <w:position w:val="-4"/>
        </w:rPr>
        <w:object w:dxaOrig="1220" w:dyaOrig="240" w14:anchorId="0667D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8pt;height:12pt" o:ole="">
            <v:imagedata r:id="rId9" o:title=""/>
          </v:shape>
          <o:OLEObject Type="Embed" ProgID="Equation.DSMT4" ShapeID="_x0000_i1025" DrawAspect="Content" ObjectID="_1334662581" r:id="rId10"/>
        </w:object>
      </w:r>
      <w:r w:rsidR="00A236B2">
        <w:rPr>
          <w:rFonts w:ascii="Helvetica" w:hAnsi="Helvetica" w:cs="Times New Roman"/>
        </w:rPr>
        <w:t xml:space="preserve"> </w:t>
      </w:r>
      <w:r w:rsidR="00A236B2" w:rsidRPr="0071665A">
        <w:rPr>
          <w:rFonts w:ascii="Helvetica" w:hAnsi="Helvetica" w:cs="Times New Roman"/>
        </w:rPr>
        <w:t xml:space="preserve">tensor </w:t>
      </w:r>
      <w:r w:rsidR="0065777E" w:rsidRPr="006650E2">
        <w:rPr>
          <w:rFonts w:ascii="Helvetica" w:hAnsi="Helvetica" w:cs="Times New Roman"/>
          <w:position w:val="-14"/>
        </w:rPr>
        <w:object w:dxaOrig="900" w:dyaOrig="360" w14:anchorId="588DE7E8">
          <v:shape id="_x0000_i1026" type="#_x0000_t75" style="width:44.8pt;height:18.4pt" o:ole="">
            <v:imagedata r:id="rId11" o:title=""/>
          </v:shape>
          <o:OLEObject Type="Embed" ProgID="Equation.DSMT4" ShapeID="_x0000_i1026" DrawAspect="Content" ObjectID="_1334662582" r:id="rId12"/>
        </w:object>
      </w:r>
      <w:r w:rsidR="00660843" w:rsidRPr="00F003D4">
        <w:rPr>
          <w:rFonts w:ascii="Helvetica" w:hAnsi="Helvetica" w:cs="Times New Roman"/>
        </w:rPr>
        <w:t xml:space="preserve">whose entries </w:t>
      </w:r>
      <w:ins w:id="91" w:author="Miriam Barlow" w:date="2014-04-30T14:48:00Z">
        <w:r w:rsidR="000A5EC2" w:rsidRPr="00F003D4">
          <w:rPr>
            <w:rFonts w:ascii="Helvetica" w:hAnsi="Helvetica" w:cs="Times New Roman"/>
          </w:rPr>
          <w:t xml:space="preserve">are </w:t>
        </w:r>
      </w:ins>
      <w:r w:rsidR="00660843" w:rsidRPr="00F003D4">
        <w:rPr>
          <w:rFonts w:ascii="Helvetica" w:hAnsi="Helvetica" w:cs="Times New Roman"/>
        </w:rPr>
        <w:t xml:space="preserve">the </w:t>
      </w:r>
      <w:ins w:id="92" w:author="Miriam Barlow" w:date="2014-04-30T14:48:00Z">
        <w:r w:rsidR="000A5EC2" w:rsidRPr="00F003D4">
          <w:rPr>
            <w:rFonts w:ascii="Helvetica" w:hAnsi="Helvetica" w:cs="Times New Roman"/>
          </w:rPr>
          <w:t>growth rates we measured</w:t>
        </w:r>
      </w:ins>
      <w:r w:rsidR="00156615">
        <w:rPr>
          <w:rFonts w:ascii="Helvetica" w:hAnsi="Helvetica" w:cs="Times New Roman"/>
        </w:rPr>
        <w:t xml:space="preserve">. </w:t>
      </w:r>
      <w:ins w:id="93" w:author="Miriam Barlow" w:date="2014-04-30T14:48:00Z">
        <w:r w:rsidR="000A5EC2" w:rsidRPr="00F003D4">
          <w:rPr>
            <w:rFonts w:ascii="Helvetica" w:hAnsi="Helvetica" w:cs="Times New Roman"/>
          </w:rPr>
          <w:t xml:space="preserve"> </w:t>
        </w:r>
      </w:ins>
      <w:r w:rsidR="00156615">
        <w:rPr>
          <w:rFonts w:ascii="Helvetica" w:hAnsi="Helvetica" w:cs="Times New Roman"/>
        </w:rPr>
        <w:t>Those growth rates</w:t>
      </w:r>
      <w:ins w:id="94" w:author="Miriam Barlow" w:date="2014-04-30T14:48:00Z">
        <w:r w:rsidR="000A5EC2" w:rsidRPr="00F003D4">
          <w:rPr>
            <w:rFonts w:ascii="Helvetica" w:hAnsi="Helvetica" w:cs="Times New Roman"/>
          </w:rPr>
          <w:t xml:space="preserve"> depend upon the </w:t>
        </w:r>
      </w:ins>
      <w:r w:rsidR="00660843" w:rsidRPr="00F003D4">
        <w:rPr>
          <w:rFonts w:ascii="Helvetica" w:hAnsi="Helvetica" w:cs="Times New Roman"/>
        </w:rPr>
        <w:t xml:space="preserve">states of </w:t>
      </w:r>
      <w:ins w:id="95" w:author="Miriam Barlow" w:date="2014-04-30T14:48:00Z">
        <w:r w:rsidR="000A5EC2" w:rsidRPr="00F003D4">
          <w:rPr>
            <w:rFonts w:ascii="Helvetica" w:hAnsi="Helvetica" w:cs="Times New Roman"/>
          </w:rPr>
          <w:t xml:space="preserve">the </w:t>
        </w:r>
      </w:ins>
      <w:ins w:id="96" w:author="Portia Mira" w:date="2014-04-30T10:29:00Z">
        <w:r w:rsidR="00881266" w:rsidRPr="00F003D4">
          <w:rPr>
            <w:rFonts w:ascii="Helvetica" w:hAnsi="Helvetica" w:cs="Times New Roman"/>
          </w:rPr>
          <w:t>f</w:t>
        </w:r>
      </w:ins>
      <w:r w:rsidR="00660843" w:rsidRPr="00F003D4">
        <w:rPr>
          <w:rFonts w:ascii="Helvetica" w:hAnsi="Helvetica" w:cs="Times New Roman"/>
        </w:rPr>
        <w:t xml:space="preserve">our </w:t>
      </w:r>
      <w:r w:rsidR="00156615">
        <w:rPr>
          <w:rFonts w:ascii="Helvetica" w:hAnsi="Helvetica" w:cs="Times New Roman"/>
        </w:rPr>
        <w:t xml:space="preserve">functionally important </w:t>
      </w:r>
      <w:r w:rsidR="00660843" w:rsidRPr="00F003D4">
        <w:rPr>
          <w:rFonts w:ascii="Helvetica" w:hAnsi="Helvetica" w:cs="Times New Roman"/>
        </w:rPr>
        <w:t xml:space="preserve">amino acid residues involved in the </w:t>
      </w:r>
      <w:r w:rsidR="00156615">
        <w:rPr>
          <w:rFonts w:ascii="Helvetica" w:hAnsi="Helvetica" w:cs="Times New Roman"/>
        </w:rPr>
        <w:t>evolution of TEM-50</w:t>
      </w:r>
      <w:r w:rsidR="00660843" w:rsidRPr="00F003D4">
        <w:rPr>
          <w:rFonts w:ascii="Helvetica" w:hAnsi="Helvetica" w:cs="Times New Roman"/>
        </w:rPr>
        <w:t>.</w:t>
      </w:r>
      <w:r w:rsidR="000272E9" w:rsidRPr="00F003D4">
        <w:rPr>
          <w:rFonts w:ascii="Helvetica" w:hAnsi="Helvetica" w:cs="Times New Roman"/>
        </w:rPr>
        <w:t xml:space="preserve"> </w:t>
      </w:r>
      <w:r w:rsidR="0031055E" w:rsidRPr="00F003D4">
        <w:rPr>
          <w:rFonts w:ascii="Helvetica" w:hAnsi="Helvetica" w:cs="Times New Roman"/>
        </w:rPr>
        <w:t>The indices</w:t>
      </w:r>
      <w:r w:rsidR="000272E9" w:rsidRPr="00F003D4">
        <w:rPr>
          <w:rFonts w:ascii="Helvetica" w:hAnsi="Helvetica" w:cs="Times New Roman"/>
        </w:rPr>
        <w:t xml:space="preserve"> </w:t>
      </w:r>
      <w:r w:rsidR="0065777E" w:rsidRPr="006650E2">
        <w:rPr>
          <w:rFonts w:ascii="Helvetica" w:hAnsi="Helvetica" w:cs="Times New Roman"/>
          <w:position w:val="-10"/>
        </w:rPr>
        <w:object w:dxaOrig="700" w:dyaOrig="320" w14:anchorId="0909A193">
          <v:shape id="_x0000_i1027" type="#_x0000_t75" style="width:35.2pt;height:16pt" o:ole="">
            <v:imagedata r:id="rId13" o:title=""/>
          </v:shape>
          <o:OLEObject Type="Embed" ProgID="Equation.DSMT4" ShapeID="_x0000_i1027" DrawAspect="Content" ObjectID="_1334662583" r:id="rId14"/>
        </w:object>
      </w:r>
      <w:r w:rsidR="000272E9" w:rsidRPr="00F003D4">
        <w:rPr>
          <w:rFonts w:ascii="Helvetica" w:hAnsi="Helvetica" w:cs="Times New Roman"/>
        </w:rPr>
        <w:t xml:space="preserve"> </w:t>
      </w:r>
      <w:r w:rsidR="0031055E" w:rsidRPr="00F003D4">
        <w:rPr>
          <w:rFonts w:ascii="Helvetica" w:hAnsi="Helvetica" w:cs="Times New Roman"/>
        </w:rPr>
        <w:t xml:space="preserve">correspond to four </w:t>
      </w:r>
      <w:ins w:id="97" w:author="Juan Meza" w:date="2014-05-03T18:22:00Z">
        <w:r w:rsidR="00824681">
          <w:rPr>
            <w:rFonts w:ascii="Helvetica" w:hAnsi="Helvetica" w:cs="Times New Roman"/>
          </w:rPr>
          <w:t xml:space="preserve">possible </w:t>
        </w:r>
      </w:ins>
      <w:r w:rsidR="00FA1D22" w:rsidRPr="00F003D4">
        <w:rPr>
          <w:rFonts w:ascii="Helvetica" w:hAnsi="Helvetica" w:cs="Times New Roman"/>
        </w:rPr>
        <w:t xml:space="preserve">amino acid substitutions </w:t>
      </w:r>
      <w:r w:rsidR="0031055E" w:rsidRPr="00F003D4">
        <w:rPr>
          <w:rFonts w:ascii="Helvetica" w:hAnsi="Helvetica" w:cs="Times New Roman"/>
        </w:rPr>
        <w:t xml:space="preserve">and exist in either state 0, </w:t>
      </w:r>
      <w:del w:id="98" w:author="Juan Meza" w:date="2014-05-03T18:22:00Z">
        <w:r w:rsidR="0031055E" w:rsidRPr="00F003D4" w:rsidDel="00824681">
          <w:rPr>
            <w:rFonts w:ascii="Helvetica" w:hAnsi="Helvetica" w:cs="Times New Roman"/>
          </w:rPr>
          <w:delText xml:space="preserve">which </w:delText>
        </w:r>
      </w:del>
      <w:r w:rsidR="0031055E" w:rsidRPr="00F003D4">
        <w:rPr>
          <w:rFonts w:ascii="Helvetica" w:hAnsi="Helvetica" w:cs="Times New Roman"/>
        </w:rPr>
        <w:t>correspond</w:t>
      </w:r>
      <w:ins w:id="99" w:author="Juan Meza" w:date="2014-05-03T18:22:00Z">
        <w:r w:rsidR="00824681">
          <w:rPr>
            <w:rFonts w:ascii="Helvetica" w:hAnsi="Helvetica" w:cs="Times New Roman"/>
          </w:rPr>
          <w:t xml:space="preserve">ing </w:t>
        </w:r>
      </w:ins>
      <w:del w:id="100" w:author="Juan Meza" w:date="2014-05-03T18:22:00Z">
        <w:r w:rsidR="0031055E" w:rsidRPr="00F003D4" w:rsidDel="00824681">
          <w:rPr>
            <w:rFonts w:ascii="Helvetica" w:hAnsi="Helvetica" w:cs="Times New Roman"/>
          </w:rPr>
          <w:delText xml:space="preserve">s </w:delText>
        </w:r>
      </w:del>
      <w:r w:rsidR="0031055E" w:rsidRPr="00F003D4">
        <w:rPr>
          <w:rFonts w:ascii="Helvetica" w:hAnsi="Helvetica" w:cs="Times New Roman"/>
        </w:rPr>
        <w:t xml:space="preserve">to no </w:t>
      </w:r>
      <w:r w:rsidR="00FA1D22" w:rsidRPr="00F003D4">
        <w:rPr>
          <w:rFonts w:ascii="Helvetica" w:hAnsi="Helvetica" w:cs="Times New Roman"/>
        </w:rPr>
        <w:t xml:space="preserve">substitution </w:t>
      </w:r>
      <w:r w:rsidR="0031055E" w:rsidRPr="00F003D4">
        <w:rPr>
          <w:rFonts w:ascii="Helvetica" w:hAnsi="Helvetica" w:cs="Times New Roman"/>
        </w:rPr>
        <w:t>at that site, or 1, which corresponds to a</w:t>
      </w:r>
      <w:r w:rsidR="00F860FF" w:rsidRPr="00F003D4">
        <w:rPr>
          <w:rFonts w:ascii="Helvetica" w:hAnsi="Helvetica" w:cs="Times New Roman"/>
        </w:rPr>
        <w:t>n</w:t>
      </w:r>
      <w:r w:rsidR="0031055E" w:rsidRPr="00F003D4">
        <w:rPr>
          <w:rFonts w:ascii="Helvetica" w:hAnsi="Helvetica" w:cs="Times New Roman"/>
        </w:rPr>
        <w:t xml:space="preserve"> </w:t>
      </w:r>
      <w:r w:rsidR="00FA1D22" w:rsidRPr="00F003D4">
        <w:rPr>
          <w:rFonts w:ascii="Helvetica" w:hAnsi="Helvetica" w:cs="Times New Roman"/>
        </w:rPr>
        <w:t xml:space="preserve">amino acid </w:t>
      </w:r>
      <w:r w:rsidR="000272E9" w:rsidRPr="00F003D4">
        <w:rPr>
          <w:rFonts w:ascii="Helvetica" w:hAnsi="Helvetica" w:cs="Times New Roman"/>
        </w:rPr>
        <w:t xml:space="preserve">substitution </w:t>
      </w:r>
      <w:r w:rsidR="0031055E" w:rsidRPr="00F003D4">
        <w:rPr>
          <w:rFonts w:ascii="Helvetica" w:hAnsi="Helvetica" w:cs="Times New Roman"/>
        </w:rPr>
        <w:t xml:space="preserve">that is involved in the resistance phenotype. We can identify </w:t>
      </w:r>
      <w:r w:rsidR="00ED062B" w:rsidRPr="006650E2">
        <w:rPr>
          <w:rFonts w:ascii="Helvetica" w:hAnsi="Helvetica" w:cs="Times New Roman"/>
          <w:position w:val="-10"/>
        </w:rPr>
        <w:object w:dxaOrig="220" w:dyaOrig="320" w14:anchorId="1D29570A">
          <v:shape id="_x0000_i1028" type="#_x0000_t75" style="width:11.2pt;height:16pt" o:ole="">
            <v:imagedata r:id="rId15" o:title=""/>
          </v:shape>
          <o:OLEObject Type="Embed" ProgID="Equation.DSMT4" ShapeID="_x0000_i1028" DrawAspect="Content" ObjectID="_1334662584" r:id="rId16"/>
        </w:object>
      </w:r>
      <w:r w:rsidR="0031055E" w:rsidRPr="00F003D4">
        <w:rPr>
          <w:rFonts w:ascii="Helvetica" w:hAnsi="Helvetica" w:cs="Times New Roman"/>
          <w:i/>
        </w:rPr>
        <w:t xml:space="preserve"> </w:t>
      </w:r>
      <w:r w:rsidR="0031055E" w:rsidRPr="00F003D4">
        <w:rPr>
          <w:rFonts w:ascii="Helvetica" w:hAnsi="Helvetica" w:cs="Times New Roman"/>
        </w:rPr>
        <w:t>with a vector</w:t>
      </w:r>
      <w:r w:rsidR="00E2312D">
        <w:rPr>
          <w:rFonts w:ascii="Helvetica" w:hAnsi="Helvetica" w:cs="Times New Roman"/>
        </w:rPr>
        <w:t xml:space="preserve"> of length 16</w:t>
      </w:r>
      <w:r w:rsidR="0031055E" w:rsidRPr="00F003D4">
        <w:rPr>
          <w:rFonts w:ascii="Helvetica" w:hAnsi="Helvetica" w:cs="Times New Roman"/>
        </w:rPr>
        <w:t xml:space="preserve"> whose coordinates are indexed by </w:t>
      </w:r>
      <w:r w:rsidR="00ED062B" w:rsidRPr="006650E2">
        <w:rPr>
          <w:rFonts w:ascii="Helvetica" w:hAnsi="Helvetica" w:cs="Times New Roman"/>
          <w:position w:val="-10"/>
        </w:rPr>
        <w:object w:dxaOrig="660" w:dyaOrig="360" w14:anchorId="1C534CA0">
          <v:shape id="_x0000_i1029" type="#_x0000_t75" style="width:32.8pt;height:18.4pt" o:ole="">
            <v:imagedata r:id="rId17" o:title=""/>
          </v:shape>
          <o:OLEObject Type="Embed" ProgID="Equation.DSMT4" ShapeID="_x0000_i1029" DrawAspect="Content" ObjectID="_1334662585" r:id="rId18"/>
        </w:object>
      </w:r>
      <w:r w:rsidR="00EA4A10" w:rsidRPr="00F003D4">
        <w:rPr>
          <w:rFonts w:ascii="Helvetica" w:hAnsi="Helvetica" w:cs="Times New Roman"/>
        </w:rPr>
        <w:t>.</w:t>
      </w:r>
    </w:p>
    <w:p w14:paraId="0132BC2C" w14:textId="67A6475D" w:rsidR="00EA4A10" w:rsidRDefault="002950F1" w:rsidP="0031055E">
      <w:pPr>
        <w:widowControl w:val="0"/>
        <w:autoSpaceDE w:val="0"/>
        <w:autoSpaceDN w:val="0"/>
        <w:adjustRightInd w:val="0"/>
        <w:rPr>
          <w:rFonts w:ascii="Helvetica" w:hAnsi="Helvetica" w:cs="Times New Roman"/>
        </w:rPr>
      </w:pPr>
      <w:r>
        <w:rPr>
          <w:rFonts w:ascii="Helvetica" w:hAnsi="Helvetica" w:cs="Times New Roman"/>
        </w:rPr>
        <w:t>The resulting 15 vectors, one for each antibiotic, are the rows in Table 4.</w:t>
      </w:r>
    </w:p>
    <w:p w14:paraId="57F83215" w14:textId="77777777" w:rsidR="002950F1" w:rsidRPr="00F003D4" w:rsidRDefault="002950F1" w:rsidP="0031055E">
      <w:pPr>
        <w:widowControl w:val="0"/>
        <w:autoSpaceDE w:val="0"/>
        <w:autoSpaceDN w:val="0"/>
        <w:adjustRightInd w:val="0"/>
        <w:rPr>
          <w:rFonts w:ascii="Helvetica" w:hAnsi="Helvetica" w:cs="Times New Roman"/>
        </w:rPr>
      </w:pPr>
    </w:p>
    <w:p w14:paraId="770145C1" w14:textId="0D14F1F7" w:rsidR="00EA4A10" w:rsidRDefault="00C64750" w:rsidP="00565C81">
      <w:pPr>
        <w:widowControl w:val="0"/>
        <w:autoSpaceDE w:val="0"/>
        <w:autoSpaceDN w:val="0"/>
        <w:adjustRightInd w:val="0"/>
        <w:rPr>
          <w:rFonts w:ascii="Helvetica" w:hAnsi="Helvetica"/>
        </w:rPr>
      </w:pPr>
      <w:del w:id="101" w:author="Juan Meza" w:date="2014-05-03T18:23:00Z">
        <w:r w:rsidRPr="00F003D4" w:rsidDel="00824681">
          <w:rPr>
            <w:rFonts w:ascii="Helvetica" w:hAnsi="Helvetica" w:cs="Times New Roman"/>
          </w:rPr>
          <w:delText>3)</w:delText>
        </w:r>
        <w:r w:rsidR="00EA4A10" w:rsidRPr="00F003D4" w:rsidDel="00824681">
          <w:rPr>
            <w:rFonts w:ascii="Helvetica" w:hAnsi="Helvetica" w:cs="Times New Roman"/>
          </w:rPr>
          <w:delText xml:space="preserve"> </w:delText>
        </w:r>
      </w:del>
      <w:r w:rsidR="00EA4A10" w:rsidRPr="00F003D4">
        <w:rPr>
          <w:rFonts w:ascii="Helvetica" w:hAnsi="Helvetica" w:cs="Times New Roman"/>
        </w:rPr>
        <w:t xml:space="preserve">Our </w:t>
      </w:r>
      <w:r w:rsidR="00FA1D22" w:rsidRPr="00F003D4">
        <w:rPr>
          <w:rFonts w:ascii="Helvetica" w:hAnsi="Helvetica" w:cs="Times New Roman"/>
        </w:rPr>
        <w:t xml:space="preserve">substitution </w:t>
      </w:r>
      <w:r w:rsidR="00EA4A10" w:rsidRPr="00F003D4">
        <w:rPr>
          <w:rFonts w:ascii="Helvetica" w:hAnsi="Helvetica" w:cs="Times New Roman"/>
        </w:rPr>
        <w:t>model is a function</w:t>
      </w:r>
      <w:r w:rsidR="000272E9" w:rsidRPr="00F003D4">
        <w:rPr>
          <w:rFonts w:ascii="Helvetica" w:hAnsi="Helvetica" w:cs="Times New Roman"/>
        </w:rPr>
        <w:t xml:space="preserve"> </w:t>
      </w:r>
      <w:r w:rsidR="000B13B8" w:rsidRPr="000272E9">
        <w:rPr>
          <w:rFonts w:ascii="Helvetica" w:hAnsi="Helvetica" w:cs="Times New Roman"/>
          <w:position w:val="-4"/>
        </w:rPr>
        <w:object w:dxaOrig="1660" w:dyaOrig="300" w14:anchorId="2D5E796F">
          <v:shape id="_x0000_i1030" type="#_x0000_t75" style="width:83.2pt;height:15.2pt" o:ole="">
            <v:imagedata r:id="rId19" o:title=""/>
          </v:shape>
          <o:OLEObject Type="Embed" ProgID="Equation.DSMT4" ShapeID="_x0000_i1030" DrawAspect="Content" ObjectID="_1334662586" r:id="rId20"/>
        </w:object>
      </w:r>
      <w:r w:rsidR="000272E9" w:rsidRPr="00F003D4">
        <w:rPr>
          <w:rFonts w:ascii="Helvetica" w:hAnsi="Helvetica" w:cs="Times New Roman"/>
        </w:rPr>
        <w:t xml:space="preserve"> </w:t>
      </w:r>
      <w:r w:rsidR="00EA4A10" w:rsidRPr="00F003D4">
        <w:rPr>
          <w:rFonts w:ascii="Helvetica" w:hAnsi="Helvetica" w:cs="Times New Roman"/>
        </w:rPr>
        <w:t>that assigns a t</w:t>
      </w:r>
      <w:r w:rsidR="00660843" w:rsidRPr="00F003D4">
        <w:rPr>
          <w:rFonts w:ascii="Helvetica" w:hAnsi="Helvetica" w:cs="Times New Roman"/>
        </w:rPr>
        <w:t xml:space="preserve">ransition matrix </w:t>
      </w:r>
      <w:r w:rsidR="00156615" w:rsidRPr="00853956">
        <w:rPr>
          <w:rFonts w:ascii="Helvetica" w:hAnsi="Helvetica" w:cs="Times New Roman"/>
          <w:position w:val="-10"/>
        </w:rPr>
        <w:object w:dxaOrig="980" w:dyaOrig="320" w14:anchorId="56853D73">
          <v:shape id="_x0000_i1031" type="#_x0000_t75" style="width:48.8pt;height:16pt" o:ole="">
            <v:imagedata r:id="rId21" o:title=""/>
          </v:shape>
          <o:OLEObject Type="Embed" ProgID="Equation.DSMT4" ShapeID="_x0000_i1031" DrawAspect="Content" ObjectID="_1334662587" r:id="rId22"/>
        </w:object>
      </w:r>
      <w:r w:rsidR="00853956">
        <w:rPr>
          <w:rFonts w:ascii="Helvetica" w:hAnsi="Helvetica" w:cs="Times New Roman"/>
        </w:rPr>
        <w:t xml:space="preserve"> </w:t>
      </w:r>
      <w:r w:rsidR="00660843" w:rsidRPr="00F003D4">
        <w:rPr>
          <w:rFonts w:ascii="Helvetica" w:hAnsi="Helvetica" w:cs="Times New Roman"/>
        </w:rPr>
        <w:t xml:space="preserve">to </w:t>
      </w:r>
      <w:r w:rsidR="00BF5C49">
        <w:rPr>
          <w:rFonts w:ascii="Helvetica" w:hAnsi="Helvetica" w:cs="Times New Roman"/>
        </w:rPr>
        <w:t xml:space="preserve">the fitness landscape </w:t>
      </w:r>
      <w:r w:rsidR="00853956">
        <w:rPr>
          <w:rFonts w:ascii="Helvetica" w:hAnsi="Helvetica" w:cs="Times New Roman"/>
        </w:rPr>
        <w:t xml:space="preserve">for antibiotic </w:t>
      </w:r>
      <w:r w:rsidR="0065777E" w:rsidRPr="00853956">
        <w:rPr>
          <w:rFonts w:ascii="Helvetica" w:hAnsi="Helvetica" w:cs="Times New Roman"/>
          <w:position w:val="-10"/>
        </w:rPr>
        <w:object w:dxaOrig="240" w:dyaOrig="320" w14:anchorId="4DB48331">
          <v:shape id="_x0000_i1032" type="#_x0000_t75" style="width:12pt;height:16pt" o:ole="">
            <v:imagedata r:id="rId23" o:title=""/>
          </v:shape>
          <o:OLEObject Type="Embed" ProgID="Equation.DSMT4" ShapeID="_x0000_i1032" DrawAspect="Content" ObjectID="_1334662588" r:id="rId24"/>
        </w:object>
      </w:r>
      <w:r w:rsidR="00EA4A10" w:rsidRPr="00F003D4">
        <w:rPr>
          <w:rFonts w:ascii="Helvetica" w:hAnsi="Helvetica" w:cs="Times New Roman"/>
        </w:rPr>
        <w:t xml:space="preserve">. </w:t>
      </w:r>
      <w:r w:rsidR="00486247">
        <w:rPr>
          <w:rFonts w:ascii="Helvetica" w:hAnsi="Helvetica" w:cs="Times New Roman"/>
        </w:rPr>
        <w:t xml:space="preserve">An entry of that matrix is denoted </w:t>
      </w:r>
      <w:r w:rsidR="00F539F1" w:rsidRPr="006650E2">
        <w:rPr>
          <w:rFonts w:ascii="Helvetica" w:hAnsi="Helvetica" w:cs="Times New Roman"/>
          <w:position w:val="-12"/>
        </w:rPr>
        <w:object w:dxaOrig="1160" w:dyaOrig="340" w14:anchorId="113A4450">
          <v:shape id="_x0000_i1033" type="#_x0000_t75" style="width:58.4pt;height:16.8pt" o:ole="">
            <v:imagedata r:id="rId25" o:title=""/>
          </v:shape>
          <o:OLEObject Type="Embed" ProgID="Equation.DSMT4" ShapeID="_x0000_i1033" DrawAspect="Content" ObjectID="_1334662589" r:id="rId26"/>
        </w:object>
      </w:r>
      <w:r w:rsidR="00E2312D">
        <w:rPr>
          <w:rFonts w:ascii="Helvetica" w:hAnsi="Helvetica" w:cs="Times New Roman"/>
          <w:position w:val="-12"/>
        </w:rPr>
        <w:t xml:space="preserve"> .</w:t>
      </w:r>
      <w:proofErr w:type="gramStart"/>
      <w:r w:rsidR="00E2312D">
        <w:rPr>
          <w:rFonts w:ascii="Helvetica" w:hAnsi="Helvetica" w:cs="Times New Roman"/>
        </w:rPr>
        <w:t>This</w:t>
      </w:r>
      <w:proofErr w:type="gramEnd"/>
      <w:r w:rsidR="00E2312D">
        <w:rPr>
          <w:rFonts w:ascii="Helvetica" w:hAnsi="Helvetica" w:cs="Times New Roman"/>
        </w:rPr>
        <w:t xml:space="preserve"> re</w:t>
      </w:r>
      <w:ins w:id="102" w:author="Juan Meza" w:date="2014-05-03T18:23:00Z">
        <w:r w:rsidR="00824681">
          <w:rPr>
            <w:rFonts w:ascii="Helvetica" w:hAnsi="Helvetica" w:cs="Times New Roman"/>
          </w:rPr>
          <w:t>present</w:t>
        </w:r>
      </w:ins>
      <w:r w:rsidR="00E2312D">
        <w:rPr>
          <w:rFonts w:ascii="Helvetica" w:hAnsi="Helvetica" w:cs="Times New Roman"/>
        </w:rPr>
        <w:t>s</w:t>
      </w:r>
      <w:ins w:id="103" w:author="Juan Meza" w:date="2014-05-03T18:23:00Z">
        <w:r w:rsidR="00824681">
          <w:rPr>
            <w:rFonts w:ascii="Helvetica" w:hAnsi="Helvetica" w:cs="Times New Roman"/>
          </w:rPr>
          <w:t xml:space="preserve"> t</w:t>
        </w:r>
      </w:ins>
      <w:del w:id="104" w:author="Juan Meza" w:date="2014-05-03T18:23:00Z">
        <w:r w:rsidR="00486247" w:rsidDel="00824681">
          <w:rPr>
            <w:rFonts w:ascii="Helvetica" w:hAnsi="Helvetica" w:cs="Times New Roman"/>
          </w:rPr>
          <w:delText>.</w:delText>
        </w:r>
        <w:r w:rsidR="008405EA" w:rsidDel="00824681">
          <w:rPr>
            <w:rFonts w:ascii="Helvetica" w:hAnsi="Helvetica" w:cs="Times New Roman"/>
          </w:rPr>
          <w:delText xml:space="preserve"> </w:delText>
        </w:r>
        <w:r w:rsidR="00486247" w:rsidDel="00824681">
          <w:rPr>
            <w:rFonts w:ascii="Helvetica" w:hAnsi="Helvetica" w:cs="Times New Roman"/>
          </w:rPr>
          <w:delText>This is</w:delText>
        </w:r>
        <w:r w:rsidR="00565C81" w:rsidRPr="00F003D4" w:rsidDel="00824681">
          <w:rPr>
            <w:rFonts w:ascii="Helvetica" w:hAnsi="Helvetica" w:cs="Arial"/>
            <w:color w:val="1A1A1A"/>
          </w:rPr>
          <w:delText xml:space="preserve"> t</w:delText>
        </w:r>
      </w:del>
      <w:r w:rsidR="00565C81" w:rsidRPr="00F003D4">
        <w:rPr>
          <w:rFonts w:ascii="Helvetica" w:hAnsi="Helvetica" w:cs="Arial"/>
          <w:color w:val="1A1A1A"/>
        </w:rPr>
        <w:t xml:space="preserve">he </w:t>
      </w:r>
      <w:r w:rsidR="00660843" w:rsidRPr="00F003D4">
        <w:rPr>
          <w:rFonts w:ascii="Helvetica" w:hAnsi="Helvetica" w:cs="Arial"/>
          <w:color w:val="1A1A1A"/>
        </w:rPr>
        <w:t xml:space="preserve">fixation </w:t>
      </w:r>
      <w:r w:rsidR="00565C81" w:rsidRPr="00F003D4">
        <w:rPr>
          <w:rFonts w:ascii="Helvetica" w:hAnsi="Helvetica" w:cs="Arial"/>
          <w:color w:val="1A1A1A"/>
        </w:rPr>
        <w:t xml:space="preserve">probability </w:t>
      </w:r>
      <w:r w:rsidR="00660843" w:rsidRPr="00F003D4">
        <w:rPr>
          <w:rFonts w:ascii="Helvetica" w:hAnsi="Helvetica" w:cs="Arial"/>
          <w:color w:val="1A1A1A"/>
        </w:rPr>
        <w:t xml:space="preserve">for </w:t>
      </w:r>
      <w:r w:rsidR="00565C81" w:rsidRPr="00F003D4">
        <w:rPr>
          <w:rFonts w:ascii="Helvetica" w:hAnsi="Helvetica" w:cs="Arial"/>
          <w:color w:val="1A1A1A"/>
        </w:rPr>
        <w:t xml:space="preserve">genotype </w:t>
      </w:r>
      <w:r w:rsidR="00885344" w:rsidRPr="00885344">
        <w:rPr>
          <w:rFonts w:ascii="Helvetica" w:hAnsi="Helvetica" w:cs="Arial"/>
          <w:color w:val="1A1A1A"/>
          <w:position w:val="-4"/>
        </w:rPr>
        <w:object w:dxaOrig="200" w:dyaOrig="200" w14:anchorId="3E369D8D">
          <v:shape id="_x0000_i1034" type="#_x0000_t75" style="width:10.4pt;height:10.4pt" o:ole="">
            <v:imagedata r:id="rId27" o:title=""/>
          </v:shape>
          <o:OLEObject Type="Embed" ProgID="Equation.DSMT4" ShapeID="_x0000_i1034" DrawAspect="Content" ObjectID="_1334662590" r:id="rId28"/>
        </w:object>
      </w:r>
      <w:r w:rsidR="006650E2" w:rsidRPr="00F003D4">
        <w:rPr>
          <w:rFonts w:ascii="Helvetica" w:hAnsi="Helvetica" w:cs="Arial"/>
          <w:color w:val="1A1A1A"/>
        </w:rPr>
        <w:t xml:space="preserve"> </w:t>
      </w:r>
      <w:r w:rsidR="00486247">
        <w:rPr>
          <w:rFonts w:ascii="Helvetica" w:hAnsi="Helvetica" w:cs="Arial"/>
          <w:color w:val="1A1A1A"/>
        </w:rPr>
        <w:t>transitioning</w:t>
      </w:r>
      <w:r w:rsidR="00565C81" w:rsidRPr="00F003D4">
        <w:rPr>
          <w:rFonts w:ascii="Helvetica" w:hAnsi="Helvetica" w:cs="Arial"/>
          <w:color w:val="1A1A1A"/>
        </w:rPr>
        <w:t xml:space="preserve"> to genotype </w:t>
      </w:r>
      <w:r w:rsidR="00885344" w:rsidRPr="00885344">
        <w:rPr>
          <w:rFonts w:ascii="Helvetica" w:hAnsi="Helvetica" w:cs="Arial"/>
          <w:color w:val="1A1A1A"/>
          <w:position w:val="-4"/>
        </w:rPr>
        <w:object w:dxaOrig="180" w:dyaOrig="200" w14:anchorId="2D7AA92A">
          <v:shape id="_x0000_i1035" type="#_x0000_t75" style="width:8.8pt;height:10.4pt" o:ole="">
            <v:imagedata r:id="rId29" o:title=""/>
          </v:shape>
          <o:OLEObject Type="Embed" ProgID="Equation.DSMT4" ShapeID="_x0000_i1035" DrawAspect="Content" ObjectID="_1334662591" r:id="rId30"/>
        </w:object>
      </w:r>
      <w:r w:rsidR="006650E2" w:rsidRPr="00F003D4">
        <w:rPr>
          <w:rFonts w:ascii="Helvetica" w:hAnsi="Helvetica" w:cs="Arial"/>
          <w:color w:val="1A1A1A"/>
        </w:rPr>
        <w:t xml:space="preserve"> </w:t>
      </w:r>
      <w:r w:rsidR="00565C81" w:rsidRPr="00F003D4">
        <w:rPr>
          <w:rFonts w:ascii="Helvetica" w:hAnsi="Helvetica" w:cs="Arial"/>
          <w:color w:val="1A1A1A"/>
        </w:rPr>
        <w:t xml:space="preserve">in the presence of </w:t>
      </w:r>
      <w:r w:rsidR="00486247">
        <w:rPr>
          <w:rFonts w:ascii="Helvetica" w:hAnsi="Helvetica" w:cs="Arial"/>
          <w:color w:val="1A1A1A"/>
        </w:rPr>
        <w:t xml:space="preserve">antibiotic </w:t>
      </w:r>
      <w:r w:rsidR="00486247" w:rsidRPr="00853956">
        <w:rPr>
          <w:rFonts w:ascii="Helvetica" w:hAnsi="Helvetica" w:cs="Times New Roman"/>
          <w:position w:val="-10"/>
        </w:rPr>
        <w:object w:dxaOrig="240" w:dyaOrig="320" w14:anchorId="108C21D6">
          <v:shape id="_x0000_i1036" type="#_x0000_t75" style="width:12pt;height:16pt" o:ole="">
            <v:imagedata r:id="rId31" o:title=""/>
          </v:shape>
          <o:OLEObject Type="Embed" ProgID="Equation.DSMT4" ShapeID="_x0000_i1036" DrawAspect="Content" ObjectID="_1334662592" r:id="rId32"/>
        </w:object>
      </w:r>
      <w:ins w:id="105" w:author="Miriam Barlow" w:date="2014-04-30T18:13:00Z">
        <w:r w:rsidR="008349D8" w:rsidRPr="00F003D4">
          <w:rPr>
            <w:rFonts w:ascii="Helvetica" w:hAnsi="Helvetica" w:cs="Arial"/>
            <w:color w:val="1A1A1A"/>
          </w:rPr>
          <w:t>.</w:t>
        </w:r>
      </w:ins>
      <w:r w:rsidR="008405EA">
        <w:rPr>
          <w:rFonts w:ascii="Helvetica" w:hAnsi="Helvetica" w:cs="Arial"/>
          <w:color w:val="1A1A1A"/>
        </w:rPr>
        <w:t xml:space="preserve"> </w:t>
      </w:r>
      <w:r w:rsidR="00EA4A10" w:rsidRPr="00F003D4">
        <w:rPr>
          <w:rFonts w:ascii="Helvetica" w:hAnsi="Helvetica" w:cs="Times New Roman"/>
        </w:rPr>
        <w:t>Recall that a transition matrix has</w:t>
      </w:r>
      <w:r w:rsidR="00491B03" w:rsidRPr="00F003D4">
        <w:rPr>
          <w:rFonts w:ascii="Helvetica" w:hAnsi="Helvetica" w:cs="Times New Roman"/>
        </w:rPr>
        <w:t xml:space="preserve"> </w:t>
      </w:r>
      <w:r w:rsidR="00EA4A10" w:rsidRPr="00F003D4">
        <w:rPr>
          <w:rFonts w:ascii="Helvetica" w:hAnsi="Helvetica" w:cs="Times New Roman"/>
        </w:rPr>
        <w:t xml:space="preserve">nonnegative entries and its rows sum to 1. The rows and columns of </w:t>
      </w:r>
      <w:r w:rsidR="00ED062B" w:rsidRPr="006650E2">
        <w:rPr>
          <w:rFonts w:ascii="Helvetica" w:hAnsi="Helvetica" w:cs="Times New Roman"/>
          <w:position w:val="-10"/>
        </w:rPr>
        <w:object w:dxaOrig="640" w:dyaOrig="320" w14:anchorId="3C7ECC8B">
          <v:shape id="_x0000_i1037" type="#_x0000_t75" style="width:32pt;height:16pt" o:ole="">
            <v:imagedata r:id="rId33" o:title=""/>
          </v:shape>
          <o:OLEObject Type="Embed" ProgID="Equation.DSMT4" ShapeID="_x0000_i1037" DrawAspect="Content" ObjectID="_1334662593" r:id="rId34"/>
        </w:object>
      </w:r>
      <w:r w:rsidR="006650E2" w:rsidRPr="00F003D4">
        <w:rPr>
          <w:rFonts w:ascii="Helvetica" w:hAnsi="Helvetica" w:cs="Times New Roman"/>
        </w:rPr>
        <w:t xml:space="preserve"> </w:t>
      </w:r>
      <w:r w:rsidR="00EA4A10" w:rsidRPr="00F003D4">
        <w:rPr>
          <w:rFonts w:ascii="Helvetica" w:hAnsi="Helvetica" w:cs="Times New Roman"/>
        </w:rPr>
        <w:t xml:space="preserve">are labeled by </w:t>
      </w:r>
      <w:r w:rsidR="00ED062B" w:rsidRPr="006650E2">
        <w:rPr>
          <w:rFonts w:ascii="Helvetica" w:hAnsi="Helvetica" w:cs="Times New Roman"/>
          <w:position w:val="-10"/>
        </w:rPr>
        <w:object w:dxaOrig="660" w:dyaOrig="360" w14:anchorId="0497D7BE">
          <v:shape id="_x0000_i1038" type="#_x0000_t75" style="width:32.8pt;height:18.4pt" o:ole="">
            <v:imagedata r:id="rId35" o:title=""/>
          </v:shape>
          <o:OLEObject Type="Embed" ProgID="Equation.DSMT4" ShapeID="_x0000_i1038" DrawAspect="Content" ObjectID="_1334662594" r:id="rId36"/>
        </w:object>
      </w:r>
      <w:r w:rsidR="00EA4A10" w:rsidRPr="00F003D4">
        <w:rPr>
          <w:rFonts w:ascii="Helvetica" w:hAnsi="Helvetica" w:cs="Times New Roman"/>
        </w:rPr>
        <w:t xml:space="preserve">, in some order that is </w:t>
      </w:r>
      <w:r w:rsidR="00491B03" w:rsidRPr="00F003D4">
        <w:rPr>
          <w:rFonts w:ascii="Helvetica" w:hAnsi="Helvetica" w:cs="Times New Roman"/>
        </w:rPr>
        <w:t>fi</w:t>
      </w:r>
      <w:r w:rsidR="00EA4A10" w:rsidRPr="00F003D4">
        <w:rPr>
          <w:rFonts w:ascii="Helvetica" w:hAnsi="Helvetica" w:cs="Times New Roman"/>
        </w:rPr>
        <w:t>xed throughout. We require</w:t>
      </w:r>
      <w:r w:rsidR="00491B03" w:rsidRPr="00F003D4">
        <w:rPr>
          <w:rFonts w:ascii="Helvetica" w:hAnsi="Helvetica" w:cs="Times New Roman"/>
        </w:rPr>
        <w:t xml:space="preserve"> </w:t>
      </w:r>
      <w:r w:rsidR="00EA4A10" w:rsidRPr="00F003D4">
        <w:rPr>
          <w:rFonts w:ascii="Helvetica" w:hAnsi="Helvetica" w:cs="Times New Roman"/>
        </w:rPr>
        <w:t>that our transition matrices respect the adjacency structure of the 4-cube,</w:t>
      </w:r>
      <w:r w:rsidR="00491B03" w:rsidRPr="00F003D4">
        <w:rPr>
          <w:rFonts w:ascii="Helvetica" w:hAnsi="Helvetica" w:cs="Times New Roman"/>
        </w:rPr>
        <w:t xml:space="preserve"> </w:t>
      </w:r>
      <w:r w:rsidR="00EA4A10" w:rsidRPr="00F003D4">
        <w:rPr>
          <w:rFonts w:ascii="Helvetica" w:hAnsi="Helvetica" w:cs="Times New Roman"/>
        </w:rPr>
        <w:t xml:space="preserve">that is, </w:t>
      </w:r>
      <w:r w:rsidR="00AE77DD" w:rsidRPr="006650E2">
        <w:rPr>
          <w:rFonts w:ascii="Helvetica" w:hAnsi="Helvetica" w:cs="Times New Roman"/>
          <w:position w:val="-12"/>
        </w:rPr>
        <w:object w:dxaOrig="1200" w:dyaOrig="340" w14:anchorId="75435551">
          <v:shape id="_x0000_i1039" type="#_x0000_t75" style="width:60pt;height:16.8pt" o:ole="">
            <v:imagedata r:id="rId37" o:title=""/>
          </v:shape>
          <o:OLEObject Type="Embed" ProgID="Equation.DSMT4" ShapeID="_x0000_i1039" DrawAspect="Content" ObjectID="_1334662595" r:id="rId38"/>
        </w:object>
      </w:r>
      <w:r w:rsidR="00EA4A10" w:rsidRPr="00F003D4">
        <w:rPr>
          <w:rFonts w:ascii="Helvetica" w:hAnsi="Helvetica" w:cs="Times New Roman"/>
        </w:rPr>
        <w:t xml:space="preserve"> unless </w:t>
      </w:r>
      <w:r w:rsidR="00AE77DD" w:rsidRPr="006650E2">
        <w:rPr>
          <w:rFonts w:ascii="Helvetica" w:hAnsi="Helvetica" w:cs="Times New Roman"/>
          <w:position w:val="-4"/>
        </w:rPr>
        <w:object w:dxaOrig="200" w:dyaOrig="200" w14:anchorId="586CC156">
          <v:shape id="_x0000_i1040" type="#_x0000_t75" style="width:10.4pt;height:10.4pt" o:ole="">
            <v:imagedata r:id="rId39" o:title=""/>
          </v:shape>
          <o:OLEObject Type="Embed" ProgID="Equation.DSMT4" ShapeID="_x0000_i1040" DrawAspect="Content" ObjectID="_1334662596" r:id="rId40"/>
        </w:object>
      </w:r>
      <w:r w:rsidR="00EA4A10" w:rsidRPr="00F003D4">
        <w:rPr>
          <w:rFonts w:ascii="Helvetica" w:hAnsi="Helvetica" w:cs="Times New Roman"/>
        </w:rPr>
        <w:t xml:space="preserve"> and </w:t>
      </w:r>
      <w:r w:rsidR="00AE77DD" w:rsidRPr="006650E2">
        <w:rPr>
          <w:rFonts w:ascii="Helvetica" w:hAnsi="Helvetica" w:cs="Times New Roman"/>
          <w:position w:val="-4"/>
        </w:rPr>
        <w:object w:dxaOrig="180" w:dyaOrig="200" w14:anchorId="5608C4CA">
          <v:shape id="_x0000_i1041" type="#_x0000_t75" style="width:8.8pt;height:10.4pt" o:ole="">
            <v:imagedata r:id="rId41" o:title=""/>
          </v:shape>
          <o:OLEObject Type="Embed" ProgID="Equation.DSMT4" ShapeID="_x0000_i1041" DrawAspect="Content" ObjectID="_1334662597" r:id="rId42"/>
        </w:object>
      </w:r>
      <w:r w:rsidR="006650E2" w:rsidRPr="00F003D4">
        <w:rPr>
          <w:rFonts w:ascii="Helvetica" w:hAnsi="Helvetica" w:cs="Times New Roman"/>
        </w:rPr>
        <w:t xml:space="preserve"> </w:t>
      </w:r>
      <w:r w:rsidR="00EA4A10" w:rsidRPr="00F003D4">
        <w:rPr>
          <w:rFonts w:ascii="Helvetica" w:hAnsi="Helvetica" w:cs="Times New Roman"/>
        </w:rPr>
        <w:t xml:space="preserve">are vectors in </w:t>
      </w:r>
      <w:r w:rsidR="00ED062B" w:rsidRPr="006650E2">
        <w:rPr>
          <w:rFonts w:ascii="Helvetica" w:hAnsi="Helvetica" w:cs="Times New Roman"/>
          <w:position w:val="-10"/>
        </w:rPr>
        <w:object w:dxaOrig="660" w:dyaOrig="360" w14:anchorId="36A35919">
          <v:shape id="_x0000_i1042" type="#_x0000_t75" style="width:32.8pt;height:18.4pt" o:ole="">
            <v:imagedata r:id="rId43" o:title=""/>
          </v:shape>
          <o:OLEObject Type="Embed" ProgID="Equation.DSMT4" ShapeID="_x0000_i1042" DrawAspect="Content" ObjectID="_1334662598" r:id="rId44"/>
        </w:object>
      </w:r>
      <w:r w:rsidR="006650E2" w:rsidRPr="00F003D4">
        <w:rPr>
          <w:rFonts w:ascii="Helvetica" w:hAnsi="Helvetica" w:cs="Times New Roman"/>
        </w:rPr>
        <w:t xml:space="preserve"> </w:t>
      </w:r>
      <w:r w:rsidR="00EA4A10" w:rsidRPr="00F003D4">
        <w:rPr>
          <w:rFonts w:ascii="Helvetica" w:hAnsi="Helvetica" w:cs="Times New Roman"/>
        </w:rPr>
        <w:t>that di</w:t>
      </w:r>
      <w:r w:rsidR="00491B03" w:rsidRPr="00F003D4">
        <w:rPr>
          <w:rFonts w:ascii="Helvetica" w:hAnsi="Helvetica" w:cs="Times New Roman"/>
        </w:rPr>
        <w:t>ff</w:t>
      </w:r>
      <w:r w:rsidR="00EA4A10" w:rsidRPr="00F003D4">
        <w:rPr>
          <w:rFonts w:ascii="Helvetica" w:hAnsi="Helvetica" w:cs="Times New Roman"/>
        </w:rPr>
        <w:t>er in at</w:t>
      </w:r>
      <w:r w:rsidR="00491B03" w:rsidRPr="00F003D4">
        <w:rPr>
          <w:rFonts w:ascii="Helvetica" w:hAnsi="Helvetica" w:cs="Times New Roman"/>
        </w:rPr>
        <w:t xml:space="preserve"> </w:t>
      </w:r>
      <w:r w:rsidR="00EA4A10" w:rsidRPr="00F003D4">
        <w:rPr>
          <w:rFonts w:ascii="Helvetica" w:hAnsi="Helvetica" w:cs="Times New Roman"/>
        </w:rPr>
        <w:t xml:space="preserve">most one coordinate. Thus each row of </w:t>
      </w:r>
      <w:r w:rsidR="00ED062B" w:rsidRPr="006650E2">
        <w:rPr>
          <w:rFonts w:ascii="Helvetica" w:hAnsi="Helvetica" w:cs="Times New Roman"/>
          <w:position w:val="-10"/>
        </w:rPr>
        <w:object w:dxaOrig="640" w:dyaOrig="320" w14:anchorId="425CE829">
          <v:shape id="_x0000_i1043" type="#_x0000_t75" style="width:32pt;height:16pt" o:ole="">
            <v:imagedata r:id="rId45" o:title=""/>
          </v:shape>
          <o:OLEObject Type="Embed" ProgID="Equation.DSMT4" ShapeID="_x0000_i1043" DrawAspect="Content" ObjectID="_1334662599" r:id="rId46"/>
        </w:object>
      </w:r>
      <w:r w:rsidR="00EA4A10" w:rsidRPr="00F003D4">
        <w:rPr>
          <w:rFonts w:ascii="Helvetica" w:hAnsi="Helvetica" w:cs="Times New Roman"/>
        </w:rPr>
        <w:t xml:space="preserve"> has at most 5 non-zero entries.</w:t>
      </w:r>
      <w:r w:rsidR="00491B03" w:rsidRPr="00F003D4">
        <w:rPr>
          <w:rFonts w:ascii="Helvetica" w:hAnsi="Helvetica" w:cs="Times New Roman"/>
        </w:rPr>
        <w:t xml:space="preserve"> </w:t>
      </w:r>
      <w:r w:rsidR="00317C84">
        <w:rPr>
          <w:rFonts w:ascii="Helvetica" w:hAnsi="Helvetica"/>
        </w:rPr>
        <w:t>I</w:t>
      </w:r>
      <w:r w:rsidR="00156615">
        <w:rPr>
          <w:rFonts w:ascii="Helvetica" w:hAnsi="Helvetica"/>
        </w:rPr>
        <w:t>n</w:t>
      </w:r>
      <w:r w:rsidR="00317C84">
        <w:rPr>
          <w:rFonts w:ascii="Helvetica" w:hAnsi="Helvetica"/>
        </w:rPr>
        <w:t xml:space="preserve"> other words, w</w:t>
      </w:r>
      <w:r w:rsidR="00C55CDB" w:rsidRPr="00F003D4">
        <w:rPr>
          <w:rFonts w:ascii="Helvetica" w:hAnsi="Helvetica"/>
        </w:rPr>
        <w:t xml:space="preserve">e reasoned that resistant strains are most likely to be in competition with those that express resistance </w:t>
      </w:r>
      <w:r w:rsidR="00CC4E6C" w:rsidRPr="00F003D4">
        <w:rPr>
          <w:rFonts w:ascii="Helvetica" w:hAnsi="Helvetica"/>
        </w:rPr>
        <w:t>genotype</w:t>
      </w:r>
      <w:r w:rsidR="004E2C0A" w:rsidRPr="00F003D4">
        <w:rPr>
          <w:rFonts w:ascii="Helvetica" w:hAnsi="Helvetica"/>
        </w:rPr>
        <w:t>s</w:t>
      </w:r>
      <w:r w:rsidR="00C55CDB" w:rsidRPr="00F003D4">
        <w:rPr>
          <w:rFonts w:ascii="Helvetica" w:hAnsi="Helvetica"/>
        </w:rPr>
        <w:t xml:space="preserve"> </w:t>
      </w:r>
      <w:r w:rsidR="00156615">
        <w:rPr>
          <w:rFonts w:ascii="Helvetica" w:hAnsi="Helvetica"/>
        </w:rPr>
        <w:t>that are immediately adjacent (vary</w:t>
      </w:r>
      <w:r w:rsidR="00C55CDB" w:rsidRPr="00F003D4">
        <w:rPr>
          <w:rFonts w:ascii="Helvetica" w:hAnsi="Helvetica"/>
        </w:rPr>
        <w:t xml:space="preserve"> by a single </w:t>
      </w:r>
      <w:r w:rsidR="00FA1D22" w:rsidRPr="00F003D4">
        <w:rPr>
          <w:rFonts w:ascii="Helvetica" w:hAnsi="Helvetica"/>
        </w:rPr>
        <w:t>amino acid substitution</w:t>
      </w:r>
      <w:r w:rsidR="00C55CDB" w:rsidRPr="00F003D4">
        <w:rPr>
          <w:rFonts w:ascii="Helvetica" w:hAnsi="Helvetica"/>
        </w:rPr>
        <w:t>)</w:t>
      </w:r>
      <w:r w:rsidR="002F6FE6">
        <w:rPr>
          <w:rFonts w:ascii="Helvetica" w:hAnsi="Helvetica"/>
        </w:rPr>
        <w:t xml:space="preserve">. </w:t>
      </w:r>
      <w:r w:rsidR="00C55CDB" w:rsidRPr="00F003D4">
        <w:rPr>
          <w:rFonts w:ascii="Helvetica" w:hAnsi="Helvetica"/>
        </w:rPr>
        <w:t xml:space="preserve">In our model, each </w:t>
      </w:r>
      <w:r w:rsidR="00217E76" w:rsidRPr="00F003D4">
        <w:rPr>
          <w:rFonts w:ascii="Helvetica" w:hAnsi="Helvetica"/>
        </w:rPr>
        <w:t xml:space="preserve">TEM </w:t>
      </w:r>
      <w:r w:rsidR="00C55CDB" w:rsidRPr="00F003D4">
        <w:rPr>
          <w:rFonts w:ascii="Helvetica" w:hAnsi="Helvetica"/>
        </w:rPr>
        <w:t xml:space="preserve">has four </w:t>
      </w:r>
      <w:r w:rsidR="00217E76" w:rsidRPr="00F003D4">
        <w:rPr>
          <w:rFonts w:ascii="Helvetica" w:hAnsi="Helvetica"/>
        </w:rPr>
        <w:t xml:space="preserve">variants </w:t>
      </w:r>
      <w:r w:rsidR="00C55CDB" w:rsidRPr="00F003D4">
        <w:rPr>
          <w:rFonts w:ascii="Helvetica" w:hAnsi="Helvetica"/>
        </w:rPr>
        <w:t xml:space="preserve">that are adjacent, since there are four </w:t>
      </w:r>
      <w:r w:rsidR="00217E76" w:rsidRPr="00F003D4">
        <w:rPr>
          <w:rFonts w:ascii="Helvetica" w:hAnsi="Helvetica"/>
        </w:rPr>
        <w:t xml:space="preserve">amino acid residues </w:t>
      </w:r>
      <w:r w:rsidR="00C55CDB" w:rsidRPr="00F003D4">
        <w:rPr>
          <w:rFonts w:ascii="Helvetica" w:hAnsi="Helvetica"/>
        </w:rPr>
        <w:t>under consideration.</w:t>
      </w:r>
      <w:r w:rsidR="008405EA">
        <w:rPr>
          <w:rFonts w:ascii="Helvetica" w:hAnsi="Helvetica"/>
        </w:rPr>
        <w:t xml:space="preserve"> </w:t>
      </w:r>
    </w:p>
    <w:p w14:paraId="738C72A7" w14:textId="77777777" w:rsidR="00317C84" w:rsidRDefault="00317C84" w:rsidP="00565C81">
      <w:pPr>
        <w:widowControl w:val="0"/>
        <w:autoSpaceDE w:val="0"/>
        <w:autoSpaceDN w:val="0"/>
        <w:adjustRightInd w:val="0"/>
        <w:rPr>
          <w:rFonts w:ascii="Helvetica" w:hAnsi="Helvetica"/>
        </w:rPr>
      </w:pPr>
    </w:p>
    <w:p w14:paraId="64079D65" w14:textId="16F950D3" w:rsidR="00317C84" w:rsidRDefault="00317C84" w:rsidP="00565C81">
      <w:pPr>
        <w:widowControl w:val="0"/>
        <w:autoSpaceDE w:val="0"/>
        <w:autoSpaceDN w:val="0"/>
        <w:adjustRightInd w:val="0"/>
        <w:rPr>
          <w:rFonts w:ascii="Helvetica" w:hAnsi="Helvetica"/>
        </w:rPr>
      </w:pPr>
      <w:r>
        <w:rPr>
          <w:rFonts w:ascii="Helvetica" w:hAnsi="Helvetica"/>
        </w:rPr>
        <w:t xml:space="preserve">If </w:t>
      </w:r>
      <w:r w:rsidR="00733F20" w:rsidRPr="00733F20">
        <w:rPr>
          <w:rFonts w:ascii="Helvetica" w:hAnsi="Helvetica"/>
          <w:position w:val="-10"/>
        </w:rPr>
        <w:object w:dxaOrig="1320" w:dyaOrig="320" w14:anchorId="6EF711BF">
          <v:shape id="_x0000_i1044" type="#_x0000_t75" style="width:66.4pt;height:16pt" o:ole="">
            <v:imagedata r:id="rId47" o:title=""/>
          </v:shape>
          <o:OLEObject Type="Embed" ProgID="Equation.DSMT4" ShapeID="_x0000_i1044" DrawAspect="Content" ObjectID="_1334662600" r:id="rId48"/>
        </w:object>
      </w:r>
      <w:r w:rsidR="00733F20">
        <w:rPr>
          <w:rFonts w:ascii="Helvetica" w:hAnsi="Helvetica"/>
        </w:rPr>
        <w:t xml:space="preserve"> is a sequence of </w:t>
      </w:r>
      <w:r w:rsidR="00733F20" w:rsidRPr="00733F20">
        <w:rPr>
          <w:rFonts w:ascii="Helvetica" w:hAnsi="Helvetica"/>
          <w:position w:val="-4"/>
        </w:rPr>
        <w:object w:dxaOrig="200" w:dyaOrig="260" w14:anchorId="58EE0E9F">
          <v:shape id="_x0000_i1045" type="#_x0000_t75" style="width:10.4pt;height:12.8pt" o:ole="">
            <v:imagedata r:id="rId49" o:title=""/>
          </v:shape>
          <o:OLEObject Type="Embed" ProgID="Equation.DSMT4" ShapeID="_x0000_i1045" DrawAspect="Content" ObjectID="_1334662601" r:id="rId50"/>
        </w:object>
      </w:r>
      <w:r w:rsidR="00733F20">
        <w:rPr>
          <w:rFonts w:ascii="Helvetica" w:hAnsi="Helvetica"/>
        </w:rPr>
        <w:t xml:space="preserve"> antibiotics, then the matrix product is </w:t>
      </w:r>
      <w:r w:rsidR="00B0699D" w:rsidRPr="00733F20">
        <w:rPr>
          <w:rFonts w:ascii="Helvetica" w:hAnsi="Helvetica"/>
          <w:position w:val="-10"/>
        </w:rPr>
        <w:object w:dxaOrig="3520" w:dyaOrig="320" w14:anchorId="511D4413">
          <v:shape id="_x0000_i1046" type="#_x0000_t75" style="width:176pt;height:16pt" o:ole="">
            <v:imagedata r:id="rId51" o:title=""/>
          </v:shape>
          <o:OLEObject Type="Embed" ProgID="Equation.DSMT4" ShapeID="_x0000_i1046" DrawAspect="Content" ObjectID="_1334662602" r:id="rId52"/>
        </w:object>
      </w:r>
      <w:r w:rsidR="00733F20">
        <w:rPr>
          <w:rFonts w:ascii="Helvetica" w:hAnsi="Helvetica"/>
        </w:rPr>
        <w:t xml:space="preserve">. Our </w:t>
      </w:r>
      <w:ins w:id="106" w:author="Juan Meza" w:date="2014-05-03T18:24:00Z">
        <w:r w:rsidR="00824681">
          <w:rPr>
            <w:rFonts w:ascii="Helvetica" w:hAnsi="Helvetica"/>
          </w:rPr>
          <w:t xml:space="preserve">goal is to </w:t>
        </w:r>
      </w:ins>
      <w:del w:id="107" w:author="Juan Meza" w:date="2014-05-03T18:24:00Z">
        <w:r w:rsidR="00733F20" w:rsidDel="00824681">
          <w:rPr>
            <w:rFonts w:ascii="Helvetica" w:hAnsi="Helvetica"/>
          </w:rPr>
          <w:delText xml:space="preserve">problem is </w:delText>
        </w:r>
      </w:del>
      <w:r w:rsidR="00733F20">
        <w:rPr>
          <w:rFonts w:ascii="Helvetica" w:hAnsi="Helvetica"/>
        </w:rPr>
        <w:t>maximiz</w:t>
      </w:r>
      <w:ins w:id="108" w:author="Juan Meza" w:date="2014-05-03T18:24:00Z">
        <w:r w:rsidR="00824681">
          <w:rPr>
            <w:rFonts w:ascii="Helvetica" w:hAnsi="Helvetica"/>
          </w:rPr>
          <w:t>e</w:t>
        </w:r>
      </w:ins>
      <w:del w:id="109" w:author="Juan Meza" w:date="2014-05-03T18:24:00Z">
        <w:r w:rsidR="00733F20" w:rsidDel="00824681">
          <w:rPr>
            <w:rFonts w:ascii="Helvetica" w:hAnsi="Helvetica"/>
          </w:rPr>
          <w:delText>ing</w:delText>
        </w:r>
      </w:del>
      <w:r w:rsidR="00733F20">
        <w:rPr>
          <w:rFonts w:ascii="Helvetica" w:hAnsi="Helvetica"/>
        </w:rPr>
        <w:t xml:space="preserve"> the matrix entry </w:t>
      </w:r>
      <w:r w:rsidR="0065777E" w:rsidRPr="00733F20">
        <w:rPr>
          <w:rFonts w:ascii="Helvetica" w:hAnsi="Helvetica"/>
          <w:position w:val="-14"/>
        </w:rPr>
        <w:object w:dxaOrig="4060" w:dyaOrig="360" w14:anchorId="46E3585B">
          <v:shape id="_x0000_i1047" type="#_x0000_t75" style="width:203.2pt;height:18.4pt" o:ole="">
            <v:imagedata r:id="rId53" o:title=""/>
          </v:shape>
          <o:OLEObject Type="Embed" ProgID="Equation.DSMT4" ShapeID="_x0000_i1047" DrawAspect="Content" ObjectID="_1334662603" r:id="rId54"/>
        </w:object>
      </w:r>
      <w:r w:rsidR="00733F20">
        <w:rPr>
          <w:rFonts w:ascii="Helvetica" w:hAnsi="Helvetica"/>
        </w:rPr>
        <w:t xml:space="preserve"> for all 15 genotypes </w:t>
      </w:r>
      <w:r w:rsidR="00733F20" w:rsidRPr="00733F20">
        <w:rPr>
          <w:rFonts w:ascii="Helvetica" w:hAnsi="Helvetica"/>
          <w:position w:val="-4"/>
        </w:rPr>
        <w:object w:dxaOrig="200" w:dyaOrig="200" w14:anchorId="73CAB41F">
          <v:shape id="_x0000_i1048" type="#_x0000_t75" style="width:10.4pt;height:10.4pt" o:ole="">
            <v:imagedata r:id="rId55" o:title=""/>
          </v:shape>
          <o:OLEObject Type="Embed" ProgID="Equation.DSMT4" ShapeID="_x0000_i1048" DrawAspect="Content" ObjectID="_1334662604" r:id="rId56"/>
        </w:object>
      </w:r>
      <w:r w:rsidR="00733F20">
        <w:rPr>
          <w:rFonts w:ascii="Helvetica" w:hAnsi="Helvetica"/>
        </w:rPr>
        <w:t xml:space="preserve"> </w:t>
      </w:r>
      <w:r w:rsidR="0021235D">
        <w:rPr>
          <w:rFonts w:ascii="Helvetica" w:hAnsi="Helvetica"/>
        </w:rPr>
        <w:t>other than 0000.</w:t>
      </w:r>
    </w:p>
    <w:p w14:paraId="333DD29E" w14:textId="281BDB6D" w:rsidR="0053138A" w:rsidRPr="00F003D4" w:rsidRDefault="0053138A" w:rsidP="00565C81">
      <w:pPr>
        <w:widowControl w:val="0"/>
        <w:autoSpaceDE w:val="0"/>
        <w:autoSpaceDN w:val="0"/>
        <w:adjustRightInd w:val="0"/>
        <w:rPr>
          <w:rFonts w:ascii="Helvetica" w:hAnsi="Helvetica"/>
        </w:rPr>
      </w:pPr>
      <w:proofErr w:type="gramStart"/>
      <w:r>
        <w:rPr>
          <w:rFonts w:ascii="Helvetica" w:hAnsi="Helvetica"/>
        </w:rPr>
        <w:t xml:space="preserve">For each </w:t>
      </w:r>
      <w:r w:rsidRPr="00733F20">
        <w:rPr>
          <w:rFonts w:ascii="Helvetica" w:hAnsi="Helvetica"/>
          <w:position w:val="-4"/>
        </w:rPr>
        <w:object w:dxaOrig="200" w:dyaOrig="200" w14:anchorId="5AB5D2C9">
          <v:shape id="_x0000_i1049" type="#_x0000_t75" style="width:10.4pt;height:10.4pt" o:ole="">
            <v:imagedata r:id="rId57" o:title=""/>
          </v:shape>
          <o:OLEObject Type="Embed" ProgID="Equation.DSMT4" ShapeID="_x0000_i1049" DrawAspect="Content" ObjectID="_1334662605" r:id="rId58"/>
        </w:object>
      </w:r>
      <w:r>
        <w:rPr>
          <w:rFonts w:ascii="Helvetica" w:hAnsi="Helvetica"/>
          <w:position w:val="-4"/>
        </w:rPr>
        <w:t xml:space="preserve"> this requires searching over all </w:t>
      </w:r>
      <w:r>
        <w:rPr>
          <w:rFonts w:ascii="Helvetica" w:hAnsi="Helvetica" w:cs="Arial"/>
          <w:noProof/>
          <w:color w:val="1A1A1A"/>
          <w:position w:val="-4"/>
        </w:rPr>
        <w:drawing>
          <wp:inline distT="0" distB="0" distL="0" distR="0" wp14:anchorId="3EA722ED" wp14:editId="459449C2">
            <wp:extent cx="241300" cy="190500"/>
            <wp:effectExtent l="0" t="0" r="1270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Pr="00F003D4">
        <w:rPr>
          <w:rFonts w:ascii="Helvetica" w:hAnsi="Helvetica" w:cs="Arial"/>
          <w:color w:val="1A1A1A"/>
        </w:rPr>
        <w:t xml:space="preserve"> antibiotic sequences of length </w:t>
      </w:r>
      <w:r w:rsidRPr="00993ABE">
        <w:rPr>
          <w:rFonts w:ascii="Arial" w:hAnsi="Arial" w:cs="Arial"/>
          <w:color w:val="1A1A1A"/>
          <w:position w:val="-4"/>
          <w:sz w:val="26"/>
          <w:szCs w:val="26"/>
        </w:rPr>
        <w:object w:dxaOrig="200" w:dyaOrig="260" w14:anchorId="2CF3B9E3">
          <v:shape id="_x0000_i1050" type="#_x0000_t75" style="width:10.4pt;height:12.8pt" o:ole="">
            <v:imagedata r:id="rId60" o:title=""/>
          </v:shape>
          <o:OLEObject Type="Embed" ProgID="Equation.DSMT4" ShapeID="_x0000_i1050" DrawAspect="Content" ObjectID="_1334662606" r:id="rId61"/>
        </w:object>
      </w:r>
      <w:r>
        <w:rPr>
          <w:rFonts w:ascii="Helvetica" w:hAnsi="Helvetica" w:cs="Arial"/>
          <w:color w:val="1A1A1A"/>
        </w:rPr>
        <w:t>.</w:t>
      </w:r>
      <w:proofErr w:type="gramEnd"/>
    </w:p>
    <w:p w14:paraId="73A7268A" w14:textId="77777777" w:rsidR="00D17B89" w:rsidRPr="00F003D4" w:rsidRDefault="00D17B89" w:rsidP="0031055E">
      <w:pPr>
        <w:widowControl w:val="0"/>
        <w:autoSpaceDE w:val="0"/>
        <w:autoSpaceDN w:val="0"/>
        <w:adjustRightInd w:val="0"/>
        <w:rPr>
          <w:rFonts w:ascii="Helvetica" w:hAnsi="Helvetica"/>
        </w:rPr>
      </w:pPr>
    </w:p>
    <w:p w14:paraId="7B572949" w14:textId="5B867C82" w:rsidR="00660843" w:rsidRPr="00F003D4" w:rsidRDefault="00660843" w:rsidP="006650E2">
      <w:pPr>
        <w:widowControl w:val="0"/>
        <w:autoSpaceDE w:val="0"/>
        <w:autoSpaceDN w:val="0"/>
        <w:adjustRightInd w:val="0"/>
        <w:rPr>
          <w:rFonts w:ascii="Helvetica" w:hAnsi="Helvetica"/>
          <w:i/>
        </w:rPr>
      </w:pPr>
      <w:r w:rsidRPr="00F003D4">
        <w:rPr>
          <w:rFonts w:ascii="Helvetica" w:hAnsi="Helvetica" w:cs="Arial"/>
          <w:i/>
          <w:color w:val="1A1A1A"/>
        </w:rPr>
        <w:t>Finding optimal sequences of antibiotics</w:t>
      </w:r>
      <w:r w:rsidRPr="00F003D4">
        <w:rPr>
          <w:rFonts w:ascii="Helvetica" w:hAnsi="Helvetica"/>
          <w:i/>
        </w:rPr>
        <w:t xml:space="preserve"> </w:t>
      </w:r>
    </w:p>
    <w:p w14:paraId="7F4A4212" w14:textId="77777777" w:rsidR="00794E0B" w:rsidRDefault="00323A0D" w:rsidP="006650E2">
      <w:pPr>
        <w:widowControl w:val="0"/>
        <w:autoSpaceDE w:val="0"/>
        <w:autoSpaceDN w:val="0"/>
        <w:adjustRightInd w:val="0"/>
        <w:rPr>
          <w:rFonts w:ascii="Helvetica" w:hAnsi="Helvetica"/>
        </w:rPr>
      </w:pPr>
      <w:r w:rsidRPr="00F003D4">
        <w:rPr>
          <w:rFonts w:ascii="Helvetica" w:hAnsi="Helvetica"/>
        </w:rPr>
        <w:t xml:space="preserve">We </w:t>
      </w:r>
      <w:r w:rsidR="0077106C" w:rsidRPr="00F003D4">
        <w:rPr>
          <w:rFonts w:ascii="Helvetica" w:hAnsi="Helvetica"/>
        </w:rPr>
        <w:t xml:space="preserve">used two </w:t>
      </w:r>
      <w:r w:rsidR="00565C81" w:rsidRPr="00F003D4">
        <w:rPr>
          <w:rFonts w:ascii="Helvetica" w:hAnsi="Helvetica"/>
        </w:rPr>
        <w:t>substitution models</w:t>
      </w:r>
      <w:r w:rsidR="0077106C" w:rsidRPr="00F003D4">
        <w:rPr>
          <w:rFonts w:ascii="Helvetica" w:hAnsi="Helvetica"/>
        </w:rPr>
        <w:t xml:space="preserve"> to determine the </w:t>
      </w:r>
      <w:r w:rsidR="00E2312D">
        <w:rPr>
          <w:rFonts w:ascii="Helvetica" w:hAnsi="Helvetica"/>
        </w:rPr>
        <w:t>optimal</w:t>
      </w:r>
      <w:r w:rsidR="00C55CDB" w:rsidRPr="00F003D4">
        <w:rPr>
          <w:rFonts w:ascii="Helvetica" w:hAnsi="Helvetica"/>
        </w:rPr>
        <w:t xml:space="preserve"> (</w:t>
      </w:r>
      <w:r w:rsidR="0077106C" w:rsidRPr="00F003D4">
        <w:rPr>
          <w:rFonts w:ascii="Helvetica" w:hAnsi="Helvetica"/>
        </w:rPr>
        <w:t>most probable</w:t>
      </w:r>
      <w:r w:rsidR="00C55CDB" w:rsidRPr="00F003D4">
        <w:rPr>
          <w:rFonts w:ascii="Helvetica" w:hAnsi="Helvetica"/>
        </w:rPr>
        <w:t>)</w:t>
      </w:r>
      <w:r w:rsidR="0077106C" w:rsidRPr="00F003D4">
        <w:rPr>
          <w:rFonts w:ascii="Helvetica" w:hAnsi="Helvetica"/>
        </w:rPr>
        <w:t xml:space="preserve"> sequence</w:t>
      </w:r>
      <w:r w:rsidR="000A3A91">
        <w:rPr>
          <w:rFonts w:ascii="Helvetica" w:hAnsi="Helvetica"/>
        </w:rPr>
        <w:t>s</w:t>
      </w:r>
      <w:r w:rsidR="0077106C" w:rsidRPr="00F003D4">
        <w:rPr>
          <w:rFonts w:ascii="Helvetica" w:hAnsi="Helvetica"/>
        </w:rPr>
        <w:t xml:space="preserve"> of </w:t>
      </w:r>
      <w:r w:rsidR="0077106C" w:rsidRPr="00F003D4">
        <w:rPr>
          <w:rFonts w:ascii="Helvetica" w:hAnsi="Helvetica" w:cs="Lucida Grande"/>
        </w:rPr>
        <w:t>β</w:t>
      </w:r>
      <w:r w:rsidR="0077106C" w:rsidRPr="00F003D4">
        <w:rPr>
          <w:rFonts w:ascii="Helvetica" w:hAnsi="Helvetica"/>
        </w:rPr>
        <w:t xml:space="preserve">-lactams for returning </w:t>
      </w:r>
      <w:commentRangeStart w:id="110"/>
      <w:r w:rsidR="0077106C" w:rsidRPr="00F003D4">
        <w:rPr>
          <w:rFonts w:ascii="Helvetica" w:hAnsi="Helvetica"/>
        </w:rPr>
        <w:t>them</w:t>
      </w:r>
      <w:commentRangeEnd w:id="110"/>
      <w:r w:rsidR="00824681">
        <w:rPr>
          <w:rStyle w:val="CommentReference"/>
        </w:rPr>
        <w:commentReference w:id="110"/>
      </w:r>
      <w:r w:rsidR="0077106C" w:rsidRPr="00F003D4">
        <w:rPr>
          <w:rFonts w:ascii="Helvetica" w:hAnsi="Helvetica"/>
        </w:rPr>
        <w:t xml:space="preserve"> to their wild type state.</w:t>
      </w:r>
      <w:r w:rsidR="008405EA">
        <w:rPr>
          <w:rFonts w:ascii="Helvetica" w:hAnsi="Helvetica"/>
        </w:rPr>
        <w:t xml:space="preserve"> </w:t>
      </w:r>
      <w:r w:rsidR="0077106C" w:rsidRPr="00F003D4">
        <w:rPr>
          <w:rFonts w:ascii="Helvetica" w:hAnsi="Helvetica"/>
        </w:rPr>
        <w:t xml:space="preserve">Briefly, the </w:t>
      </w:r>
      <w:commentRangeStart w:id="111"/>
      <w:r w:rsidR="00C8006F" w:rsidRPr="00F003D4">
        <w:rPr>
          <w:rFonts w:ascii="Helvetica" w:hAnsi="Helvetica" w:cs="Arial"/>
          <w:color w:val="1A1A1A"/>
        </w:rPr>
        <w:t>Cor</w:t>
      </w:r>
      <w:r w:rsidR="002950F1">
        <w:rPr>
          <w:rFonts w:ascii="Helvetica" w:hAnsi="Helvetica" w:cs="Arial"/>
          <w:color w:val="1A1A1A"/>
        </w:rPr>
        <w:t>related Probability Model (CPM)</w:t>
      </w:r>
      <w:r w:rsidR="00357212">
        <w:rPr>
          <w:rFonts w:ascii="Helvetica" w:hAnsi="Helvetica" w:cs="Arial"/>
          <w:color w:val="1A1A1A"/>
        </w:rPr>
        <w:t xml:space="preserve"> </w:t>
      </w:r>
      <w:r w:rsidR="0077106C" w:rsidRPr="00F003D4">
        <w:rPr>
          <w:rFonts w:ascii="Helvetica" w:hAnsi="Helvetica"/>
        </w:rPr>
        <w:t xml:space="preserve">allows probabilities to be based upon </w:t>
      </w:r>
      <w:r w:rsidR="0005711B" w:rsidRPr="00F003D4">
        <w:rPr>
          <w:rFonts w:ascii="Helvetica" w:hAnsi="Helvetica"/>
        </w:rPr>
        <w:t xml:space="preserve">the actual </w:t>
      </w:r>
      <w:r w:rsidR="0077106C" w:rsidRPr="00F003D4">
        <w:rPr>
          <w:rFonts w:ascii="Helvetica" w:hAnsi="Helvetica"/>
        </w:rPr>
        <w:t>growth rate</w:t>
      </w:r>
      <w:r w:rsidR="0005711B" w:rsidRPr="00F003D4">
        <w:rPr>
          <w:rFonts w:ascii="Helvetica" w:hAnsi="Helvetica"/>
        </w:rPr>
        <w:t>s</w:t>
      </w:r>
      <w:r w:rsidR="00E2312D">
        <w:rPr>
          <w:rFonts w:ascii="Helvetica" w:hAnsi="Helvetica"/>
        </w:rPr>
        <w:t xml:space="preserve">. </w:t>
      </w:r>
      <w:r w:rsidR="002950F1">
        <w:rPr>
          <w:rFonts w:ascii="Helvetica" w:hAnsi="Helvetica"/>
        </w:rPr>
        <w:t xml:space="preserve">It is given by applying formula (7) to the growth rates in Table 4. </w:t>
      </w:r>
      <w:r w:rsidR="00E2312D">
        <w:rPr>
          <w:rFonts w:ascii="Helvetica" w:hAnsi="Helvetica"/>
        </w:rPr>
        <w:t>T</w:t>
      </w:r>
      <w:r w:rsidR="0077106C" w:rsidRPr="00F003D4">
        <w:rPr>
          <w:rFonts w:ascii="Helvetica" w:hAnsi="Helvetica"/>
        </w:rPr>
        <w:t xml:space="preserve">he </w:t>
      </w:r>
      <w:r w:rsidR="00C8006F" w:rsidRPr="00F003D4">
        <w:rPr>
          <w:rFonts w:ascii="Helvetica" w:hAnsi="Helvetica" w:cs="Times New Roman"/>
        </w:rPr>
        <w:t xml:space="preserve">Equal Probability Model </w:t>
      </w:r>
      <w:r w:rsidR="002950F1">
        <w:rPr>
          <w:rFonts w:ascii="Helvetica" w:hAnsi="Helvetica" w:cs="Times New Roman"/>
        </w:rPr>
        <w:t>(EPM)</w:t>
      </w:r>
      <w:r w:rsidR="00357212">
        <w:rPr>
          <w:rFonts w:ascii="Helvetica" w:hAnsi="Helvetica"/>
        </w:rPr>
        <w:t xml:space="preserve"> </w:t>
      </w:r>
      <w:commentRangeEnd w:id="111"/>
      <w:r w:rsidR="00824681">
        <w:rPr>
          <w:rStyle w:val="CommentReference"/>
        </w:rPr>
        <w:commentReference w:id="111"/>
      </w:r>
      <w:r w:rsidR="0077106C" w:rsidRPr="00F003D4">
        <w:rPr>
          <w:rFonts w:ascii="Helvetica" w:hAnsi="Helvetica"/>
        </w:rPr>
        <w:t xml:space="preserve">assumes that </w:t>
      </w:r>
      <w:r w:rsidR="00794E0B">
        <w:rPr>
          <w:rFonts w:ascii="Helvetica" w:hAnsi="Helvetica"/>
        </w:rPr>
        <w:t>beneficial mutations</w:t>
      </w:r>
    </w:p>
    <w:p w14:paraId="708DEB6A" w14:textId="77777777" w:rsidR="00794E0B" w:rsidRDefault="0077106C" w:rsidP="006650E2">
      <w:pPr>
        <w:widowControl w:val="0"/>
        <w:autoSpaceDE w:val="0"/>
        <w:autoSpaceDN w:val="0"/>
        <w:adjustRightInd w:val="0"/>
        <w:rPr>
          <w:rFonts w:ascii="Helvetica" w:hAnsi="Helvetica" w:cs="Arial"/>
          <w:color w:val="1A1A1A"/>
        </w:rPr>
      </w:pPr>
      <w:proofErr w:type="gramStart"/>
      <w:r w:rsidRPr="00F003D4">
        <w:rPr>
          <w:rFonts w:ascii="Helvetica" w:hAnsi="Helvetica"/>
        </w:rPr>
        <w:t>are</w:t>
      </w:r>
      <w:proofErr w:type="gramEnd"/>
      <w:r w:rsidRPr="00F003D4">
        <w:rPr>
          <w:rFonts w:ascii="Helvetica" w:hAnsi="Helvetica"/>
        </w:rPr>
        <w:t xml:space="preserve"> equally likely and </w:t>
      </w:r>
      <w:r w:rsidR="0005711B" w:rsidRPr="00F003D4">
        <w:rPr>
          <w:rFonts w:ascii="Helvetica" w:hAnsi="Helvetica"/>
        </w:rPr>
        <w:t xml:space="preserve">that </w:t>
      </w:r>
      <w:r w:rsidRPr="00F003D4">
        <w:rPr>
          <w:rFonts w:ascii="Helvetica" w:hAnsi="Helvetica"/>
        </w:rPr>
        <w:t>only t</w:t>
      </w:r>
      <w:r w:rsidR="0005711B" w:rsidRPr="00F003D4">
        <w:rPr>
          <w:rFonts w:ascii="Helvetica" w:hAnsi="Helvetica"/>
        </w:rPr>
        <w:t>he</w:t>
      </w:r>
      <w:r w:rsidRPr="00F003D4">
        <w:rPr>
          <w:rFonts w:ascii="Helvetica" w:hAnsi="Helvetica"/>
        </w:rPr>
        <w:t xml:space="preserve"> direction of the arrows </w:t>
      </w:r>
      <w:r w:rsidR="00794E0B">
        <w:rPr>
          <w:rFonts w:ascii="Helvetica" w:hAnsi="Helvetica"/>
        </w:rPr>
        <w:t xml:space="preserve">in Figures 1-15 </w:t>
      </w:r>
      <w:r w:rsidR="0005711B" w:rsidRPr="00F003D4">
        <w:rPr>
          <w:rFonts w:ascii="Helvetica" w:hAnsi="Helvetica"/>
        </w:rPr>
        <w:t>is important</w:t>
      </w:r>
      <w:r w:rsidRPr="00F003D4">
        <w:rPr>
          <w:rFonts w:ascii="Helvetica" w:hAnsi="Helvetica"/>
        </w:rPr>
        <w:t>.</w:t>
      </w:r>
      <w:r w:rsidR="008405EA">
        <w:rPr>
          <w:rFonts w:ascii="Helvetica" w:hAnsi="Helvetica"/>
        </w:rPr>
        <w:t xml:space="preserve"> </w:t>
      </w:r>
      <w:r w:rsidR="00794E0B">
        <w:rPr>
          <w:rFonts w:ascii="Helvetica" w:hAnsi="Helvetica" w:cs="Arial"/>
          <w:color w:val="1A1A1A"/>
        </w:rPr>
        <w:t>This means that t</w:t>
      </w:r>
      <w:r w:rsidR="00565C81" w:rsidRPr="00F003D4">
        <w:rPr>
          <w:rFonts w:ascii="Helvetica" w:hAnsi="Helvetica" w:cs="Arial"/>
          <w:color w:val="1A1A1A"/>
        </w:rPr>
        <w:t xml:space="preserve">he matrix entry </w:t>
      </w:r>
      <w:r w:rsidR="00AE77DD" w:rsidRPr="006650E2">
        <w:rPr>
          <w:rFonts w:ascii="Helvetica" w:hAnsi="Helvetica" w:cs="Times New Roman"/>
          <w:position w:val="-12"/>
        </w:rPr>
        <w:object w:dxaOrig="820" w:dyaOrig="340" w14:anchorId="2CCDFEAD">
          <v:shape id="_x0000_i1051" type="#_x0000_t75" style="width:40.8pt;height:16.8pt" o:ole="">
            <v:imagedata r:id="rId62" o:title=""/>
          </v:shape>
          <o:OLEObject Type="Embed" ProgID="Equation.DSMT4" ShapeID="_x0000_i1051" DrawAspect="Content" ObjectID="_1334662607" r:id="rId63"/>
        </w:object>
      </w:r>
      <w:r w:rsidR="00565C81" w:rsidRPr="00F003D4">
        <w:rPr>
          <w:rFonts w:ascii="Helvetica" w:hAnsi="Helvetica" w:cs="Arial"/>
          <w:color w:val="1A1A1A"/>
        </w:rPr>
        <w:t xml:space="preserve"> is </w:t>
      </w:r>
      <w:r w:rsidR="00ED062B" w:rsidRPr="00352C1A">
        <w:rPr>
          <w:rFonts w:ascii="Helvetica" w:hAnsi="Helvetica" w:cs="Arial"/>
          <w:color w:val="1A1A1A"/>
          <w:position w:val="-4"/>
        </w:rPr>
        <w:object w:dxaOrig="500" w:dyaOrig="260" w14:anchorId="007CFD76">
          <v:shape id="_x0000_i1052" type="#_x0000_t75" style="width:24.8pt;height:12.8pt" o:ole="">
            <v:imagedata r:id="rId64" o:title=""/>
          </v:shape>
          <o:OLEObject Type="Embed" ProgID="Equation.DSMT4" ShapeID="_x0000_i1052" DrawAspect="Content" ObjectID="_1334662608" r:id="rId65"/>
        </w:object>
      </w:r>
      <w:r w:rsidR="00565C81" w:rsidRPr="00F003D4">
        <w:rPr>
          <w:rFonts w:ascii="Helvetica" w:hAnsi="Helvetica" w:cs="Arial"/>
          <w:color w:val="1A1A1A"/>
        </w:rPr>
        <w:t xml:space="preserve"> if genotype </w:t>
      </w:r>
      <w:r w:rsidR="00ED062B" w:rsidRPr="000A2E93">
        <w:rPr>
          <w:rFonts w:ascii="Helvetica" w:hAnsi="Helvetica" w:cs="Arial"/>
          <w:color w:val="1A1A1A"/>
          <w:position w:val="-4"/>
        </w:rPr>
        <w:object w:dxaOrig="200" w:dyaOrig="200" w14:anchorId="51C31EF4">
          <v:shape id="_x0000_i1053" type="#_x0000_t75" style="width:10.4pt;height:10.4pt" o:ole="">
            <v:imagedata r:id="rId66" o:title=""/>
          </v:shape>
          <o:OLEObject Type="Embed" ProgID="Equation.DSMT4" ShapeID="_x0000_i1053" DrawAspect="Content" ObjectID="_1334662609" r:id="rId67"/>
        </w:object>
      </w:r>
      <w:r w:rsidR="00565C81" w:rsidRPr="00F003D4">
        <w:rPr>
          <w:rFonts w:ascii="Helvetica" w:hAnsi="Helvetica" w:cs="Arial"/>
          <w:color w:val="1A1A1A"/>
        </w:rPr>
        <w:t xml:space="preserve"> has </w:t>
      </w:r>
      <w:r w:rsidR="00ED062B" w:rsidRPr="000A2E93">
        <w:rPr>
          <w:rFonts w:ascii="Helvetica" w:hAnsi="Helvetica" w:cs="Arial"/>
          <w:color w:val="1A1A1A"/>
          <w:position w:val="-4"/>
        </w:rPr>
        <w:object w:dxaOrig="260" w:dyaOrig="240" w14:anchorId="38933EBE">
          <v:shape id="_x0000_i1054" type="#_x0000_t75" style="width:12.8pt;height:12pt" o:ole="">
            <v:imagedata r:id="rId68" o:title=""/>
          </v:shape>
          <o:OLEObject Type="Embed" ProgID="Equation.DSMT4" ShapeID="_x0000_i1054" DrawAspect="Content" ObjectID="_1334662610" r:id="rId69"/>
        </w:object>
      </w:r>
      <w:r w:rsidR="00565C81" w:rsidRPr="00F003D4">
        <w:rPr>
          <w:rFonts w:ascii="Helvetica" w:hAnsi="Helvetica" w:cs="Arial"/>
          <w:color w:val="1A1A1A"/>
        </w:rPr>
        <w:t xml:space="preserve"> outgoing arrows and there is an arrow from </w:t>
      </w:r>
      <w:r w:rsidR="00ED062B" w:rsidRPr="000A2E93">
        <w:rPr>
          <w:rFonts w:ascii="Helvetica" w:hAnsi="Helvetica" w:cs="Arial"/>
          <w:color w:val="1A1A1A"/>
          <w:position w:val="-4"/>
        </w:rPr>
        <w:object w:dxaOrig="200" w:dyaOrig="200" w14:anchorId="75771E83">
          <v:shape id="_x0000_i1055" type="#_x0000_t75" style="width:10.4pt;height:10.4pt" o:ole="">
            <v:imagedata r:id="rId70" o:title=""/>
          </v:shape>
          <o:OLEObject Type="Embed" ProgID="Equation.DSMT4" ShapeID="_x0000_i1055" DrawAspect="Content" ObjectID="_1334662611" r:id="rId71"/>
        </w:object>
      </w:r>
      <w:r w:rsidR="00565C81" w:rsidRPr="00F003D4">
        <w:rPr>
          <w:rFonts w:ascii="Helvetica" w:hAnsi="Helvetica" w:cs="Arial"/>
          <w:color w:val="1A1A1A"/>
        </w:rPr>
        <w:t xml:space="preserve"> to </w:t>
      </w:r>
      <w:r w:rsidR="00ED062B" w:rsidRPr="000A2E93">
        <w:rPr>
          <w:rFonts w:ascii="Helvetica" w:hAnsi="Helvetica" w:cs="Arial"/>
          <w:color w:val="1A1A1A"/>
          <w:position w:val="-4"/>
        </w:rPr>
        <w:object w:dxaOrig="200" w:dyaOrig="260" w14:anchorId="3BE9E425">
          <v:shape id="_x0000_i1056" type="#_x0000_t75" style="width:10.4pt;height:12.8pt" o:ole="">
            <v:imagedata r:id="rId72" o:title=""/>
          </v:shape>
          <o:OLEObject Type="Embed" ProgID="Equation.DSMT4" ShapeID="_x0000_i1056" DrawAspect="Content" ObjectID="_1334662612" r:id="rId73"/>
        </w:object>
      </w:r>
      <w:r w:rsidR="00565C81" w:rsidRPr="00F003D4">
        <w:rPr>
          <w:rFonts w:ascii="Helvetica" w:hAnsi="Helvetica" w:cs="Arial"/>
          <w:color w:val="1A1A1A"/>
        </w:rPr>
        <w:t>.</w:t>
      </w:r>
      <w:r w:rsidR="008405EA">
        <w:rPr>
          <w:rFonts w:ascii="Helvetica" w:hAnsi="Helvetica" w:cs="Arial"/>
          <w:color w:val="1A1A1A"/>
        </w:rPr>
        <w:t xml:space="preserve"> </w:t>
      </w:r>
      <w:r w:rsidR="00DD3964">
        <w:rPr>
          <w:rFonts w:ascii="Helvetica" w:hAnsi="Helvetica" w:cs="Arial"/>
          <w:color w:val="1A1A1A"/>
        </w:rPr>
        <w:t xml:space="preserve"> </w:t>
      </w:r>
    </w:p>
    <w:p w14:paraId="76E1752B" w14:textId="77777777" w:rsidR="00794E0B" w:rsidRDefault="00794E0B" w:rsidP="006650E2">
      <w:pPr>
        <w:widowControl w:val="0"/>
        <w:autoSpaceDE w:val="0"/>
        <w:autoSpaceDN w:val="0"/>
        <w:adjustRightInd w:val="0"/>
        <w:rPr>
          <w:rFonts w:ascii="Helvetica" w:hAnsi="Helvetica" w:cs="Arial"/>
          <w:color w:val="1A1A1A"/>
        </w:rPr>
      </w:pPr>
    </w:p>
    <w:p w14:paraId="0B049D85" w14:textId="77777777" w:rsidR="002F210B" w:rsidRDefault="00A5547F" w:rsidP="006650E2">
      <w:pPr>
        <w:widowControl w:val="0"/>
        <w:autoSpaceDE w:val="0"/>
        <w:autoSpaceDN w:val="0"/>
        <w:adjustRightInd w:val="0"/>
        <w:rPr>
          <w:rFonts w:ascii="Helvetica" w:hAnsi="Helvetica" w:cs="Arial"/>
          <w:color w:val="1A1A1A"/>
        </w:rPr>
      </w:pPr>
      <w:ins w:id="112" w:author="Miriam Barlow" w:date="2014-04-30T16:43:00Z">
        <w:r w:rsidRPr="00F003D4">
          <w:rPr>
            <w:rFonts w:ascii="Helvetica" w:hAnsi="Helvetica" w:cs="Arial"/>
            <w:color w:val="1A1A1A"/>
          </w:rPr>
          <w:t>A visual summary of the highes</w:t>
        </w:r>
      </w:ins>
      <w:ins w:id="113" w:author="Miriam Barlow" w:date="2014-04-30T16:44:00Z">
        <w:r w:rsidRPr="00F003D4">
          <w:rPr>
            <w:rFonts w:ascii="Helvetica" w:hAnsi="Helvetica" w:cs="Arial"/>
            <w:color w:val="1A1A1A"/>
          </w:rPr>
          <w:t>t</w:t>
        </w:r>
      </w:ins>
      <w:ins w:id="114" w:author="Miriam Barlow" w:date="2014-04-30T16:43:00Z">
        <w:r w:rsidRPr="00F003D4">
          <w:rPr>
            <w:rFonts w:ascii="Helvetica" w:hAnsi="Helvetica" w:cs="Arial"/>
            <w:color w:val="1A1A1A"/>
          </w:rPr>
          <w:t xml:space="preserve"> probabilities </w:t>
        </w:r>
      </w:ins>
      <w:r w:rsidR="002F210B">
        <w:rPr>
          <w:rFonts w:ascii="Helvetica" w:hAnsi="Helvetica" w:cs="Arial"/>
          <w:color w:val="1A1A1A"/>
        </w:rPr>
        <w:t xml:space="preserve">seen in the 15 </w:t>
      </w:r>
      <w:r w:rsidR="007F57ED">
        <w:rPr>
          <w:rFonts w:ascii="Helvetica" w:hAnsi="Helvetica" w:cs="Arial"/>
          <w:color w:val="1A1A1A"/>
        </w:rPr>
        <w:t>CPM</w:t>
      </w:r>
      <w:ins w:id="115" w:author="Miriam Barlow" w:date="2014-04-30T16:43:00Z">
        <w:r w:rsidRPr="00F003D4">
          <w:rPr>
            <w:rFonts w:ascii="Helvetica" w:hAnsi="Helvetica" w:cs="Arial"/>
            <w:color w:val="1A1A1A"/>
          </w:rPr>
          <w:t xml:space="preserve"> transition</w:t>
        </w:r>
      </w:ins>
      <w:r w:rsidR="002F210B">
        <w:rPr>
          <w:rFonts w:ascii="Helvetica" w:hAnsi="Helvetica" w:cs="Arial"/>
          <w:color w:val="1A1A1A"/>
        </w:rPr>
        <w:t xml:space="preserve"> matrices</w:t>
      </w:r>
      <w:ins w:id="116" w:author="Miriam Barlow" w:date="2014-04-30T16:43:00Z">
        <w:r w:rsidRPr="00F003D4">
          <w:rPr>
            <w:rFonts w:ascii="Helvetica" w:hAnsi="Helvetica" w:cs="Arial"/>
            <w:color w:val="1A1A1A"/>
          </w:rPr>
          <w:t xml:space="preserve"> </w:t>
        </w:r>
      </w:ins>
      <w:ins w:id="117" w:author="Miriam Barlow" w:date="2014-04-30T16:44:00Z">
        <w:r w:rsidR="003A2F81" w:rsidRPr="00F003D4">
          <w:rPr>
            <w:rFonts w:ascii="Helvetica" w:hAnsi="Helvetica" w:cs="Arial"/>
            <w:color w:val="1A1A1A"/>
          </w:rPr>
          <w:t>is provided in F</w:t>
        </w:r>
        <w:r w:rsidRPr="00F003D4">
          <w:rPr>
            <w:rFonts w:ascii="Helvetica" w:hAnsi="Helvetica" w:cs="Arial"/>
            <w:color w:val="1A1A1A"/>
          </w:rPr>
          <w:t xml:space="preserve">igure </w:t>
        </w:r>
        <w:r w:rsidR="003A2F81" w:rsidRPr="00F003D4">
          <w:rPr>
            <w:rFonts w:ascii="Helvetica" w:hAnsi="Helvetica" w:cs="Arial"/>
            <w:color w:val="1A1A1A"/>
          </w:rPr>
          <w:t>16</w:t>
        </w:r>
      </w:ins>
      <w:ins w:id="118" w:author="Miriam Barlow" w:date="2014-04-30T17:23:00Z">
        <w:r w:rsidR="00FA407A" w:rsidRPr="00F003D4">
          <w:rPr>
            <w:rFonts w:ascii="Helvetica" w:hAnsi="Helvetica" w:cs="Arial"/>
            <w:color w:val="1A1A1A"/>
          </w:rPr>
          <w:t>.</w:t>
        </w:r>
      </w:ins>
      <w:r w:rsidR="008405EA">
        <w:rPr>
          <w:rFonts w:ascii="Helvetica" w:hAnsi="Helvetica" w:cs="Arial"/>
          <w:color w:val="1A1A1A"/>
        </w:rPr>
        <w:t xml:space="preserve"> </w:t>
      </w:r>
      <w:r w:rsidR="00DE41F9" w:rsidRPr="00F003D4">
        <w:rPr>
          <w:rFonts w:ascii="Helvetica" w:hAnsi="Helvetica" w:cs="Arial"/>
          <w:color w:val="1A1A1A"/>
        </w:rPr>
        <w:t>The CPM</w:t>
      </w:r>
      <w:r w:rsidR="00565C81" w:rsidRPr="00F003D4">
        <w:rPr>
          <w:rFonts w:ascii="Helvetica" w:hAnsi="Helvetica" w:cs="Arial"/>
          <w:color w:val="1A1A1A"/>
        </w:rPr>
        <w:t xml:space="preserve"> </w:t>
      </w:r>
      <w:r w:rsidR="002F210B">
        <w:rPr>
          <w:rFonts w:ascii="Helvetica" w:hAnsi="Helvetica" w:cs="Arial"/>
          <w:color w:val="1A1A1A"/>
        </w:rPr>
        <w:t xml:space="preserve">provides good estimates </w:t>
      </w:r>
    </w:p>
    <w:p w14:paraId="30D743E4" w14:textId="3DD65964" w:rsidR="002F210B" w:rsidRDefault="002F210B" w:rsidP="006650E2">
      <w:pPr>
        <w:widowControl w:val="0"/>
        <w:autoSpaceDE w:val="0"/>
        <w:autoSpaceDN w:val="0"/>
        <w:adjustRightInd w:val="0"/>
        <w:rPr>
          <w:rFonts w:ascii="Helvetica" w:hAnsi="Helvetica" w:cs="Arial"/>
          <w:color w:val="1A1A1A"/>
        </w:rPr>
      </w:pPr>
      <w:proofErr w:type="gramStart"/>
      <w:r>
        <w:rPr>
          <w:rFonts w:ascii="Helvetica" w:hAnsi="Helvetica" w:cs="Arial"/>
          <w:color w:val="1A1A1A"/>
        </w:rPr>
        <w:t>if</w:t>
      </w:r>
      <w:proofErr w:type="gramEnd"/>
      <w:r>
        <w:rPr>
          <w:rFonts w:ascii="Helvetica" w:hAnsi="Helvetica" w:cs="Arial"/>
          <w:color w:val="1A1A1A"/>
        </w:rPr>
        <w:t xml:space="preserve"> fitness differences between genotypes are small</w:t>
      </w:r>
      <w:r w:rsidR="00E11E08" w:rsidRPr="00F003D4">
        <w:rPr>
          <w:rFonts w:ascii="Helvetica" w:hAnsi="Helvetica" w:cs="Arial"/>
          <w:color w:val="1A1A1A"/>
        </w:rPr>
        <w:t xml:space="preserve"> </w:t>
      </w:r>
      <w:r w:rsidR="008D20CD" w:rsidRPr="00F003D4">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PjxDaXRlPjxBdXRob3I+R291bGFydDwvQXV0aG9yPjxZZWFyPjIwMTM8L1llYXI+PFJlY051bT4z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PjxDaXRlPjxBdXRob3I+R291bGFydDwvQXV0aG9yPjxZZWFyPjIwMTM8L1llYXI+PFJlY051bT4z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4" w:tooltip="Goulart, 2013 #36" w:history="1">
        <w:r w:rsidR="00FC3C3D" w:rsidRPr="00F003D4">
          <w:rPr>
            <w:rFonts w:ascii="Helvetica" w:hAnsi="Helvetica"/>
            <w:noProof/>
          </w:rPr>
          <w:t>14</w:t>
        </w:r>
      </w:hyperlink>
      <w:r w:rsidR="00FC3C3D" w:rsidRPr="00F003D4">
        <w:rPr>
          <w:rFonts w:ascii="Helvetica" w:hAnsi="Helvetica"/>
          <w:noProof/>
        </w:rPr>
        <w:t>,</w:t>
      </w:r>
      <w:hyperlink w:anchor="_ENREF_16" w:tooltip="Chevin, 2011 #56" w:history="1">
        <w:r w:rsidR="00FC3C3D" w:rsidRPr="00F003D4">
          <w:rPr>
            <w:rFonts w:ascii="Helvetica" w:hAnsi="Helvetica"/>
            <w:noProof/>
          </w:rPr>
          <w:t>16</w:t>
        </w:r>
      </w:hyperlink>
      <w:r w:rsidR="00FC3C3D" w:rsidRPr="00F003D4">
        <w:rPr>
          <w:rFonts w:ascii="Helvetica" w:hAnsi="Helvetica"/>
          <w:noProof/>
        </w:rPr>
        <w:t>,</w:t>
      </w:r>
      <w:hyperlink w:anchor="_ENREF_17" w:tooltip="Gillespie, 1984 #54" w:history="1">
        <w:r w:rsidR="00FC3C3D" w:rsidRPr="00F003D4">
          <w:rPr>
            <w:rFonts w:ascii="Helvetica" w:hAnsi="Helvetica"/>
            <w:noProof/>
          </w:rPr>
          <w:t>17</w:t>
        </w:r>
      </w:hyperlink>
      <w:r w:rsidR="00FC3C3D" w:rsidRPr="00F003D4">
        <w:rPr>
          <w:rFonts w:ascii="Helvetica" w:hAnsi="Helvetica"/>
          <w:noProof/>
        </w:rPr>
        <w:t>,</w:t>
      </w:r>
      <w:hyperlink w:anchor="_ENREF_18" w:tooltip="Haldane, 1927 #55" w:history="1">
        <w:r w:rsidR="00FC3C3D" w:rsidRPr="00F003D4">
          <w:rPr>
            <w:rFonts w:ascii="Helvetica" w:hAnsi="Helvetica"/>
            <w:noProof/>
          </w:rPr>
          <w:t>18</w:t>
        </w:r>
      </w:hyperlink>
      <w:r w:rsidR="00FC3C3D" w:rsidRPr="00F003D4">
        <w:rPr>
          <w:rFonts w:ascii="Helvetica" w:hAnsi="Helvetica"/>
          <w:noProof/>
        </w:rPr>
        <w:t>]</w:t>
      </w:r>
      <w:r w:rsidR="008D20CD" w:rsidRPr="00F003D4">
        <w:rPr>
          <w:rFonts w:ascii="Helvetica" w:hAnsi="Helvetica"/>
        </w:rPr>
        <w:fldChar w:fldCharType="end"/>
      </w:r>
      <w:r w:rsidR="00DE41F9" w:rsidRPr="00F003D4">
        <w:rPr>
          <w:rFonts w:ascii="Helvetica" w:hAnsi="Helvetica" w:cs="Arial"/>
          <w:color w:val="1A1A1A"/>
        </w:rPr>
        <w:t xml:space="preserve">. </w:t>
      </w:r>
      <w:commentRangeStart w:id="119"/>
      <w:r w:rsidR="00DE41F9" w:rsidRPr="00F003D4">
        <w:rPr>
          <w:rFonts w:ascii="Helvetica" w:hAnsi="Helvetica" w:cs="Arial"/>
          <w:color w:val="1A1A1A"/>
        </w:rPr>
        <w:t>The</w:t>
      </w:r>
      <w:r w:rsidR="00E11E08" w:rsidRPr="00F003D4">
        <w:rPr>
          <w:rFonts w:ascii="Helvetica" w:hAnsi="Helvetica" w:cs="Arial"/>
          <w:color w:val="1A1A1A"/>
        </w:rPr>
        <w:t xml:space="preserve"> </w:t>
      </w:r>
      <w:r w:rsidR="00DE41F9" w:rsidRPr="00F003D4">
        <w:rPr>
          <w:rFonts w:ascii="Helvetica" w:hAnsi="Helvetica" w:cs="Arial"/>
          <w:color w:val="1A1A1A"/>
        </w:rPr>
        <w:t>EPM</w:t>
      </w:r>
      <w:r>
        <w:rPr>
          <w:rFonts w:ascii="Helvetica" w:hAnsi="Helvetica" w:cs="Arial"/>
          <w:color w:val="1A1A1A"/>
        </w:rPr>
        <w:t xml:space="preserve"> has</w:t>
      </w:r>
    </w:p>
    <w:p w14:paraId="77409CAF" w14:textId="674F4046" w:rsidR="0077106C" w:rsidRDefault="002F210B" w:rsidP="006650E2">
      <w:pPr>
        <w:widowControl w:val="0"/>
        <w:autoSpaceDE w:val="0"/>
        <w:autoSpaceDN w:val="0"/>
        <w:adjustRightInd w:val="0"/>
        <w:rPr>
          <w:rFonts w:ascii="Helvetica" w:hAnsi="Helvetica"/>
        </w:rPr>
      </w:pPr>
      <w:proofErr w:type="gramStart"/>
      <w:r>
        <w:rPr>
          <w:rFonts w:ascii="Helvetica" w:hAnsi="Helvetica" w:cs="Arial"/>
          <w:color w:val="1A1A1A"/>
        </w:rPr>
        <w:t>been</w:t>
      </w:r>
      <w:proofErr w:type="gramEnd"/>
      <w:r>
        <w:rPr>
          <w:rFonts w:ascii="Helvetica" w:hAnsi="Helvetica" w:cs="Arial"/>
          <w:color w:val="1A1A1A"/>
        </w:rPr>
        <w:t xml:space="preserve"> used in settings where </w:t>
      </w:r>
      <w:r w:rsidR="00E11E08" w:rsidRPr="00F003D4">
        <w:rPr>
          <w:rFonts w:ascii="Helvetica" w:hAnsi="Helvetica" w:cs="Arial"/>
          <w:color w:val="1A1A1A"/>
        </w:rPr>
        <w:t>only rank order</w:t>
      </w:r>
      <w:r w:rsidR="00DD3964">
        <w:rPr>
          <w:rFonts w:ascii="Helvetica" w:hAnsi="Helvetica" w:cs="Arial"/>
          <w:color w:val="1A1A1A"/>
        </w:rPr>
        <w:t xml:space="preserve"> (as in Table 5)</w:t>
      </w:r>
      <w:r w:rsidR="00E11E08" w:rsidRPr="00F003D4">
        <w:rPr>
          <w:rFonts w:ascii="Helvetica" w:hAnsi="Helvetica" w:cs="Arial"/>
          <w:color w:val="1A1A1A"/>
        </w:rPr>
        <w:t xml:space="preserve"> is available </w:t>
      </w:r>
      <w:r w:rsidR="008D20C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9" w:tooltip="Weinreich, 2006 #18" w:history="1">
        <w:r w:rsidR="00FC3C3D" w:rsidRPr="00F003D4">
          <w:rPr>
            <w:rFonts w:ascii="Helvetica" w:hAnsi="Helvetica"/>
            <w:noProof/>
          </w:rPr>
          <w:t>19</w:t>
        </w:r>
      </w:hyperlink>
      <w:r w:rsidR="00FC3C3D" w:rsidRPr="00F003D4">
        <w:rPr>
          <w:rFonts w:ascii="Helvetica" w:hAnsi="Helvetica"/>
          <w:noProof/>
        </w:rPr>
        <w:t>]</w:t>
      </w:r>
      <w:r w:rsidR="008D20CD" w:rsidRPr="00F003D4">
        <w:rPr>
          <w:rFonts w:ascii="Helvetica" w:hAnsi="Helvetica"/>
        </w:rPr>
        <w:fldChar w:fldCharType="end"/>
      </w:r>
      <w:commentRangeEnd w:id="119"/>
      <w:r w:rsidR="007F57ED">
        <w:rPr>
          <w:rStyle w:val="CommentReference"/>
        </w:rPr>
        <w:commentReference w:id="119"/>
      </w:r>
      <w:r w:rsidR="004C64DA" w:rsidRPr="00F003D4">
        <w:rPr>
          <w:rFonts w:ascii="Helvetica" w:hAnsi="Helvetica"/>
        </w:rPr>
        <w:t>.</w:t>
      </w:r>
    </w:p>
    <w:p w14:paraId="1513BF9F" w14:textId="77777777" w:rsidR="00617655" w:rsidRPr="00F003D4" w:rsidRDefault="00617655" w:rsidP="0001539A">
      <w:pPr>
        <w:rPr>
          <w:rFonts w:ascii="Helvetica" w:hAnsi="Helvetica"/>
        </w:rPr>
      </w:pPr>
    </w:p>
    <w:p w14:paraId="1AF343EC" w14:textId="77777777" w:rsidR="00824681" w:rsidRDefault="00DE41F9" w:rsidP="00DE41F9">
      <w:pPr>
        <w:widowControl w:val="0"/>
        <w:autoSpaceDE w:val="0"/>
        <w:autoSpaceDN w:val="0"/>
        <w:adjustRightInd w:val="0"/>
        <w:rPr>
          <w:ins w:id="120" w:author="Juan Meza" w:date="2014-05-03T18:26:00Z"/>
          <w:rFonts w:ascii="Helvetica" w:hAnsi="Helvetica"/>
        </w:rPr>
      </w:pPr>
      <w:r w:rsidRPr="00F003D4">
        <w:rPr>
          <w:rFonts w:ascii="Helvetica" w:hAnsi="Helvetica" w:cs="Arial"/>
          <w:color w:val="1A1A1A"/>
        </w:rPr>
        <w:t>For all sequences of antibiotics of a fixed length (2,3,4,5,</w:t>
      </w:r>
      <w:del w:id="121" w:author="Juan Meza" w:date="2014-05-03T18:26:00Z">
        <w:r w:rsidRPr="00F003D4" w:rsidDel="00824681">
          <w:rPr>
            <w:rFonts w:ascii="Helvetica" w:hAnsi="Helvetica" w:cs="Arial"/>
            <w:color w:val="1A1A1A"/>
          </w:rPr>
          <w:delText xml:space="preserve"> or</w:delText>
        </w:r>
      </w:del>
      <w:r w:rsidRPr="00F003D4">
        <w:rPr>
          <w:rFonts w:ascii="Helvetica" w:hAnsi="Helvetica" w:cs="Arial"/>
          <w:color w:val="1A1A1A"/>
        </w:rPr>
        <w:t xml:space="preserve"> 6), we examined the probability that a given </w:t>
      </w:r>
      <w:r w:rsidR="00CC4E6C" w:rsidRPr="00F003D4">
        <w:rPr>
          <w:rFonts w:ascii="Helvetica" w:hAnsi="Helvetica" w:cs="Arial"/>
          <w:color w:val="1A1A1A"/>
        </w:rPr>
        <w:t>genotype</w:t>
      </w:r>
      <w:r w:rsidRPr="00F003D4">
        <w:rPr>
          <w:rFonts w:ascii="Helvetica" w:hAnsi="Helvetica" w:cs="Arial"/>
          <w:color w:val="1A1A1A"/>
        </w:rPr>
        <w:t xml:space="preserve"> is returned to the wild type state. The results are summarized in Figure 17</w:t>
      </w:r>
      <w:r w:rsidR="007A706F">
        <w:rPr>
          <w:rFonts w:ascii="Helvetica" w:hAnsi="Helvetica" w:cs="Arial"/>
          <w:color w:val="1A1A1A"/>
        </w:rPr>
        <w:t xml:space="preserve"> and Tables 8 and 9</w:t>
      </w:r>
      <w:r w:rsidR="00E34881" w:rsidRPr="00F003D4">
        <w:rPr>
          <w:rFonts w:ascii="Helvetica" w:hAnsi="Helvetica"/>
        </w:rPr>
        <w:t>.</w:t>
      </w:r>
      <w:r w:rsidR="008405EA">
        <w:rPr>
          <w:rFonts w:ascii="Helvetica" w:hAnsi="Helvetica"/>
        </w:rPr>
        <w:t xml:space="preserve"> </w:t>
      </w:r>
      <w:r w:rsidR="00331AC7" w:rsidRPr="00F003D4">
        <w:rPr>
          <w:rFonts w:ascii="Helvetica" w:hAnsi="Helvetica"/>
        </w:rPr>
        <w:t>We found that there was typically some increase in probability after allowing the addition of one more antibiotic to the treatment path than was strictly necessary to return to the wild type (0000).</w:t>
      </w:r>
      <w:r w:rsidR="008405EA">
        <w:rPr>
          <w:rFonts w:ascii="Helvetica" w:hAnsi="Helvetica"/>
        </w:rPr>
        <w:t xml:space="preserve"> </w:t>
      </w:r>
    </w:p>
    <w:p w14:paraId="6F0F6513" w14:textId="77777777" w:rsidR="00824681" w:rsidRDefault="00824681" w:rsidP="00DE41F9">
      <w:pPr>
        <w:widowControl w:val="0"/>
        <w:autoSpaceDE w:val="0"/>
        <w:autoSpaceDN w:val="0"/>
        <w:adjustRightInd w:val="0"/>
        <w:rPr>
          <w:ins w:id="122" w:author="Juan Meza" w:date="2014-05-03T18:26:00Z"/>
          <w:rFonts w:ascii="Helvetica" w:hAnsi="Helvetica"/>
        </w:rPr>
      </w:pPr>
    </w:p>
    <w:p w14:paraId="2DE0F103" w14:textId="51C06DC1" w:rsidR="00E34881" w:rsidRPr="00F003D4" w:rsidRDefault="00331AC7" w:rsidP="00DE41F9">
      <w:pPr>
        <w:widowControl w:val="0"/>
        <w:autoSpaceDE w:val="0"/>
        <w:autoSpaceDN w:val="0"/>
        <w:adjustRightInd w:val="0"/>
        <w:rPr>
          <w:rFonts w:ascii="Helvetica" w:hAnsi="Helvetica" w:cs="Arial"/>
          <w:color w:val="1A1A1A"/>
        </w:rPr>
      </w:pPr>
      <w:r w:rsidRPr="00F003D4">
        <w:rPr>
          <w:rFonts w:ascii="Helvetica" w:hAnsi="Helvetica"/>
        </w:rPr>
        <w:t>However, beyond that addition, there were few cases where we saw major increases in the probability of returning</w:t>
      </w:r>
      <w:r w:rsidR="00DE41F9" w:rsidRPr="00F003D4">
        <w:rPr>
          <w:rFonts w:ascii="Helvetica" w:hAnsi="Helvetica"/>
        </w:rPr>
        <w:t xml:space="preserve"> to the wild type state</w:t>
      </w:r>
      <w:ins w:id="123" w:author="Juan Meza" w:date="2014-05-03T18:26:00Z">
        <w:r w:rsidR="00824681">
          <w:rPr>
            <w:rFonts w:ascii="Helvetica" w:hAnsi="Helvetica"/>
          </w:rPr>
          <w:t xml:space="preserve"> (s</w:t>
        </w:r>
      </w:ins>
      <w:del w:id="124" w:author="Juan Meza" w:date="2014-05-03T18:26:00Z">
        <w:r w:rsidR="00DE41F9" w:rsidRPr="00F003D4" w:rsidDel="00824681">
          <w:rPr>
            <w:rFonts w:ascii="Helvetica" w:hAnsi="Helvetica"/>
          </w:rPr>
          <w:delText>.</w:delText>
        </w:r>
        <w:r w:rsidR="008405EA" w:rsidDel="00824681">
          <w:rPr>
            <w:rFonts w:ascii="Helvetica" w:hAnsi="Helvetica"/>
          </w:rPr>
          <w:delText xml:space="preserve"> </w:delText>
        </w:r>
        <w:r w:rsidR="00DE41F9" w:rsidRPr="00F003D4" w:rsidDel="00824681">
          <w:rPr>
            <w:rFonts w:ascii="Helvetica" w:hAnsi="Helvetica"/>
          </w:rPr>
          <w:delText>(S</w:delText>
        </w:r>
      </w:del>
      <w:r w:rsidR="00DE41F9" w:rsidRPr="00F003D4">
        <w:rPr>
          <w:rFonts w:ascii="Helvetica" w:hAnsi="Helvetica"/>
        </w:rPr>
        <w:t>ee T</w:t>
      </w:r>
      <w:r w:rsidRPr="00F003D4">
        <w:rPr>
          <w:rFonts w:ascii="Helvetica" w:hAnsi="Helvetica"/>
        </w:rPr>
        <w:t>ables 7 and 8).</w:t>
      </w:r>
      <w:r w:rsidR="008405EA">
        <w:rPr>
          <w:rFonts w:ascii="Helvetica" w:hAnsi="Helvetica"/>
        </w:rPr>
        <w:t xml:space="preserve"> </w:t>
      </w:r>
      <w:r w:rsidR="007B128B" w:rsidRPr="00F003D4">
        <w:rPr>
          <w:rFonts w:ascii="Helvetica" w:hAnsi="Helvetica"/>
        </w:rPr>
        <w:t xml:space="preserve">The probabilities were similar using both </w:t>
      </w:r>
      <w:ins w:id="125" w:author="Juan Meza" w:date="2014-05-03T18:27:00Z">
        <w:r w:rsidR="00824681">
          <w:rPr>
            <w:rFonts w:ascii="Helvetica" w:hAnsi="Helvetica"/>
          </w:rPr>
          <w:t xml:space="preserve">the CPM and EPM </w:t>
        </w:r>
      </w:ins>
      <w:r w:rsidR="007B128B" w:rsidRPr="00F003D4">
        <w:rPr>
          <w:rFonts w:ascii="Helvetica" w:hAnsi="Helvetica"/>
        </w:rPr>
        <w:t xml:space="preserve">models and </w:t>
      </w:r>
      <w:commentRangeStart w:id="126"/>
      <w:r w:rsidR="007B128B" w:rsidRPr="00F003D4">
        <w:rPr>
          <w:rFonts w:ascii="Helvetica" w:hAnsi="Helvetica"/>
        </w:rPr>
        <w:t xml:space="preserve">tended to converge </w:t>
      </w:r>
      <w:commentRangeEnd w:id="126"/>
      <w:r w:rsidR="00824681">
        <w:rPr>
          <w:rStyle w:val="CommentReference"/>
        </w:rPr>
        <w:commentReference w:id="126"/>
      </w:r>
      <w:r w:rsidR="007B128B" w:rsidRPr="00F003D4">
        <w:rPr>
          <w:rFonts w:ascii="Helvetica" w:hAnsi="Helvetica"/>
        </w:rPr>
        <w:t>as the pathway lengths increased.</w:t>
      </w:r>
    </w:p>
    <w:p w14:paraId="3932E7AB" w14:textId="77777777" w:rsidR="001C1A96" w:rsidRPr="00F003D4" w:rsidRDefault="001C1A96" w:rsidP="0001539A">
      <w:pPr>
        <w:rPr>
          <w:rFonts w:ascii="Helvetica" w:hAnsi="Helvetica"/>
        </w:rPr>
      </w:pPr>
    </w:p>
    <w:p w14:paraId="7FD88472" w14:textId="7A8582B7" w:rsidR="001C1A96" w:rsidRPr="00F003D4" w:rsidRDefault="001C1A96" w:rsidP="0001539A">
      <w:pPr>
        <w:rPr>
          <w:rFonts w:ascii="Helvetica" w:hAnsi="Helvetica"/>
        </w:rPr>
      </w:pPr>
      <w:r w:rsidRPr="00F003D4">
        <w:rPr>
          <w:rFonts w:ascii="Helvetica" w:hAnsi="Helvetica"/>
        </w:rPr>
        <w:t>These results</w:t>
      </w:r>
      <w:r w:rsidR="00E23076" w:rsidRPr="00F003D4">
        <w:rPr>
          <w:rFonts w:ascii="Helvetica" w:hAnsi="Helvetica"/>
        </w:rPr>
        <w:t xml:space="preserve"> show the most likely paths for returning to the </w:t>
      </w:r>
      <w:r w:rsidR="006E0D87" w:rsidRPr="00F003D4">
        <w:rPr>
          <w:rFonts w:ascii="Helvetica" w:hAnsi="Helvetica"/>
        </w:rPr>
        <w:t>wild type</w:t>
      </w:r>
      <w:r w:rsidR="00E23076" w:rsidRPr="00F003D4">
        <w:rPr>
          <w:rFonts w:ascii="Helvetica" w:hAnsi="Helvetica"/>
        </w:rPr>
        <w:t xml:space="preserve"> state from various starting points. </w:t>
      </w:r>
    </w:p>
    <w:p w14:paraId="57F23F9C" w14:textId="77777777" w:rsidR="00E23076" w:rsidRPr="00F003D4" w:rsidRDefault="00E23076" w:rsidP="0001539A">
      <w:pPr>
        <w:rPr>
          <w:rFonts w:ascii="Helvetica" w:hAnsi="Helvetica"/>
        </w:rPr>
      </w:pPr>
    </w:p>
    <w:p w14:paraId="4FAFB8CE" w14:textId="2E6296DC" w:rsidR="00E23076" w:rsidRPr="00F003D4" w:rsidRDefault="00E23076" w:rsidP="0001539A">
      <w:pPr>
        <w:rPr>
          <w:rFonts w:ascii="Helvetica" w:hAnsi="Helvetica"/>
        </w:rPr>
      </w:pPr>
      <w:r w:rsidRPr="00F003D4">
        <w:rPr>
          <w:rFonts w:ascii="Helvetica" w:hAnsi="Helvetica"/>
        </w:rPr>
        <w:t xml:space="preserve">Once returned to the </w:t>
      </w:r>
      <w:r w:rsidR="006E0D87" w:rsidRPr="00F003D4">
        <w:rPr>
          <w:rFonts w:ascii="Helvetica" w:hAnsi="Helvetica"/>
        </w:rPr>
        <w:t>wild type</w:t>
      </w:r>
      <w:r w:rsidRPr="00F003D4">
        <w:rPr>
          <w:rFonts w:ascii="Helvetica" w:hAnsi="Helvetica"/>
        </w:rPr>
        <w:t xml:space="preserve"> state, we identified cycles that would allow for alternation of antibiotics, and allow for some </w:t>
      </w:r>
      <w:r w:rsidR="00217E76" w:rsidRPr="00F003D4">
        <w:rPr>
          <w:rFonts w:ascii="Helvetica" w:hAnsi="Helvetica"/>
        </w:rPr>
        <w:t>variation through amino acid substitution</w:t>
      </w:r>
      <w:r w:rsidRPr="00F003D4">
        <w:rPr>
          <w:rFonts w:ascii="Helvetica" w:hAnsi="Helvetica"/>
        </w:rPr>
        <w:t xml:space="preserve">, but then rapidly return bacteria to the </w:t>
      </w:r>
      <w:r w:rsidR="006E0D87" w:rsidRPr="00F003D4">
        <w:rPr>
          <w:rFonts w:ascii="Helvetica" w:hAnsi="Helvetica"/>
        </w:rPr>
        <w:t>wild type</w:t>
      </w:r>
      <w:r w:rsidRPr="00F003D4">
        <w:rPr>
          <w:rFonts w:ascii="Helvetica" w:hAnsi="Helvetica"/>
        </w:rPr>
        <w:t xml:space="preserve"> state (Table 6).</w:t>
      </w:r>
      <w:r w:rsidR="008405EA">
        <w:rPr>
          <w:rFonts w:ascii="Helvetica" w:hAnsi="Helvetica"/>
        </w:rPr>
        <w:t xml:space="preserve"> </w:t>
      </w:r>
      <w:r w:rsidRPr="00F003D4">
        <w:rPr>
          <w:rFonts w:ascii="Helvetica" w:hAnsi="Helvetica"/>
        </w:rPr>
        <w:t xml:space="preserve">We found that in the most probable cases, </w:t>
      </w:r>
      <w:r w:rsidR="00C5036F">
        <w:rPr>
          <w:rFonts w:ascii="Helvetica" w:hAnsi="Helvetica"/>
        </w:rPr>
        <w:t>the genotype</w:t>
      </w:r>
      <w:r w:rsidR="00217E76" w:rsidRPr="00F003D4">
        <w:rPr>
          <w:rFonts w:ascii="Helvetica" w:hAnsi="Helvetica"/>
        </w:rPr>
        <w:t xml:space="preserve"> varied by only one amino acid substitution before reverting back to the wild-type state.</w:t>
      </w:r>
      <w:r w:rsidR="00A87AA6" w:rsidRPr="00F003D4">
        <w:rPr>
          <w:rFonts w:ascii="Helvetica" w:hAnsi="Helvetica"/>
        </w:rPr>
        <w:t xml:space="preserve"> However, when </w:t>
      </w:r>
      <w:r w:rsidR="00C5036F">
        <w:rPr>
          <w:rFonts w:ascii="Helvetica" w:hAnsi="Helvetica"/>
        </w:rPr>
        <w:t>treatment plans</w:t>
      </w:r>
      <w:r w:rsidR="00A87AA6" w:rsidRPr="00F003D4">
        <w:rPr>
          <w:rFonts w:ascii="Helvetica" w:hAnsi="Helvetica"/>
        </w:rPr>
        <w:t xml:space="preserve"> with lower probabilities are considered, we find that more amino acid substitut</w:t>
      </w:r>
      <w:r w:rsidR="00C5036F">
        <w:rPr>
          <w:rFonts w:ascii="Helvetica" w:hAnsi="Helvetica"/>
        </w:rPr>
        <w:t>ions in the genotype</w:t>
      </w:r>
      <w:r w:rsidR="00A87AA6" w:rsidRPr="00F003D4">
        <w:rPr>
          <w:rFonts w:ascii="Helvetica" w:hAnsi="Helvetica"/>
        </w:rPr>
        <w:t xml:space="preserve"> are allowed.</w:t>
      </w:r>
      <w:r w:rsidR="008405EA">
        <w:rPr>
          <w:rFonts w:ascii="Helvetica" w:hAnsi="Helvetica"/>
        </w:rPr>
        <w:t xml:space="preserve"> </w:t>
      </w:r>
    </w:p>
    <w:p w14:paraId="0E52AA0E" w14:textId="77777777" w:rsidR="00E23076" w:rsidRPr="00F003D4" w:rsidRDefault="00E23076" w:rsidP="0001539A">
      <w:pPr>
        <w:rPr>
          <w:rFonts w:ascii="Helvetica" w:hAnsi="Helvetica"/>
        </w:rPr>
      </w:pPr>
    </w:p>
    <w:p w14:paraId="52170D10" w14:textId="06B3D667" w:rsidR="006A1AFB" w:rsidRPr="00F003D4" w:rsidRDefault="00E23076" w:rsidP="0001539A">
      <w:pPr>
        <w:rPr>
          <w:rFonts w:ascii="Helvetica" w:hAnsi="Helvetica"/>
          <w:b/>
        </w:rPr>
      </w:pPr>
      <w:r w:rsidRPr="00F003D4">
        <w:rPr>
          <w:rFonts w:ascii="Helvetica" w:hAnsi="Helvetica"/>
          <w:b/>
        </w:rPr>
        <w:t>Discussion</w:t>
      </w:r>
    </w:p>
    <w:p w14:paraId="595D11D4" w14:textId="3EE18683" w:rsidR="006A1AFB" w:rsidRPr="00F003D4" w:rsidRDefault="006A1AFB" w:rsidP="0001539A">
      <w:pPr>
        <w:rPr>
          <w:rFonts w:ascii="Helvetica" w:hAnsi="Helvetica"/>
        </w:rPr>
      </w:pPr>
      <w:r w:rsidRPr="00F003D4">
        <w:rPr>
          <w:rFonts w:ascii="Helvetica" w:hAnsi="Helvetica"/>
        </w:rPr>
        <w:t xml:space="preserve">In this study, </w:t>
      </w:r>
      <w:r w:rsidR="004C700F" w:rsidRPr="00F003D4">
        <w:rPr>
          <w:rFonts w:ascii="Helvetica" w:hAnsi="Helvetica"/>
        </w:rPr>
        <w:t>we have developed an experimental approach for measuring pleiotropy and a mathematical approach for optimizing antibiotic cycling.</w:t>
      </w:r>
      <w:r w:rsidR="008405EA">
        <w:rPr>
          <w:rFonts w:ascii="Helvetica" w:hAnsi="Helvetica"/>
        </w:rPr>
        <w:t xml:space="preserve"> </w:t>
      </w:r>
      <w:r w:rsidR="004C700F" w:rsidRPr="00F003D4">
        <w:rPr>
          <w:rFonts w:ascii="Helvetica" w:hAnsi="Helvetica"/>
        </w:rPr>
        <w:t>These two methods provide the basic tools necessary for developing reasonable sequences of antibiotic therapies that should be able to restore susceptibility to select antibiotics.</w:t>
      </w:r>
      <w:r w:rsidR="008405EA">
        <w:rPr>
          <w:rFonts w:ascii="Helvetica" w:hAnsi="Helvetica"/>
        </w:rPr>
        <w:t xml:space="preserve"> </w:t>
      </w:r>
      <w:r w:rsidR="004C700F" w:rsidRPr="00F003D4">
        <w:rPr>
          <w:rFonts w:ascii="Helvetica" w:hAnsi="Helvetica"/>
        </w:rPr>
        <w:t>The experimental approach we developed is rapid and high throughput, and should be applicable to many species of resistant bacteria.</w:t>
      </w:r>
      <w:r w:rsidR="008405EA">
        <w:rPr>
          <w:rFonts w:ascii="Helvetica" w:hAnsi="Helvetica"/>
        </w:rPr>
        <w:t xml:space="preserve"> </w:t>
      </w:r>
      <w:r w:rsidR="004C700F" w:rsidRPr="00F003D4">
        <w:rPr>
          <w:rFonts w:ascii="Helvetica" w:hAnsi="Helvetica"/>
        </w:rPr>
        <w:t xml:space="preserve">The mathematical model we created </w:t>
      </w:r>
      <w:r w:rsidRPr="00F003D4">
        <w:rPr>
          <w:rFonts w:ascii="Helvetica" w:hAnsi="Helvetica"/>
        </w:rPr>
        <w:t>expresses the problem of antibiotic resistance in general terms, and can therefore be applied to any resistance phenotyp</w:t>
      </w:r>
      <w:r w:rsidR="004C700F" w:rsidRPr="00F003D4">
        <w:rPr>
          <w:rFonts w:ascii="Helvetica" w:hAnsi="Helvetica"/>
        </w:rPr>
        <w:t xml:space="preserve">es conferred by related </w:t>
      </w:r>
      <w:r w:rsidR="00CC4E6C" w:rsidRPr="00F003D4">
        <w:rPr>
          <w:rFonts w:ascii="Helvetica" w:hAnsi="Helvetica"/>
        </w:rPr>
        <w:t>genotype</w:t>
      </w:r>
      <w:r w:rsidR="004C700F" w:rsidRPr="00F003D4">
        <w:rPr>
          <w:rFonts w:ascii="Helvetica" w:hAnsi="Helvetica"/>
        </w:rPr>
        <w:t>s to identify the antibiotic rotations that have the highest probability of reversing the evolution of resistance.</w:t>
      </w:r>
      <w:r w:rsidR="008405EA">
        <w:rPr>
          <w:rFonts w:ascii="Helvetica" w:hAnsi="Helvetica"/>
        </w:rPr>
        <w:t xml:space="preserve"> </w:t>
      </w:r>
    </w:p>
    <w:p w14:paraId="0DD866A5" w14:textId="77777777" w:rsidR="004C700F" w:rsidRPr="00F003D4" w:rsidRDefault="004C700F" w:rsidP="0001539A">
      <w:pPr>
        <w:rPr>
          <w:rFonts w:ascii="Helvetica" w:hAnsi="Helvetica"/>
        </w:rPr>
      </w:pPr>
    </w:p>
    <w:p w14:paraId="2559AB7C" w14:textId="285B4E5B" w:rsidR="00E23076" w:rsidRPr="00F003D4" w:rsidRDefault="004C700F">
      <w:pPr>
        <w:rPr>
          <w:ins w:id="127" w:author="Miriam Barlow" w:date="2014-04-14T21:52:00Z"/>
          <w:rFonts w:ascii="Helvetica" w:hAnsi="Helvetica"/>
        </w:rPr>
      </w:pPr>
      <w:r w:rsidRPr="00F003D4">
        <w:rPr>
          <w:rFonts w:ascii="Helvetica" w:hAnsi="Helvetica"/>
        </w:rPr>
        <w:t xml:space="preserve">We have implemented this model </w:t>
      </w:r>
      <w:r w:rsidR="00B73B7A" w:rsidRPr="00F003D4">
        <w:rPr>
          <w:rFonts w:ascii="Helvetica" w:hAnsi="Helvetica"/>
        </w:rPr>
        <w:t>and</w:t>
      </w:r>
      <w:r w:rsidRPr="00F003D4">
        <w:rPr>
          <w:rFonts w:ascii="Helvetica" w:hAnsi="Helvetica"/>
        </w:rPr>
        <w:t xml:space="preserve"> show that it can be used to identify antibiotic treatment pathways </w:t>
      </w:r>
      <w:r w:rsidR="00B73B7A" w:rsidRPr="00F003D4">
        <w:rPr>
          <w:rFonts w:ascii="Helvetica" w:hAnsi="Helvetica"/>
        </w:rPr>
        <w:t xml:space="preserve">that </w:t>
      </w:r>
      <w:r w:rsidRPr="00F003D4">
        <w:rPr>
          <w:rFonts w:ascii="Helvetica" w:hAnsi="Helvetica"/>
        </w:rPr>
        <w:t xml:space="preserve">reverse the evolution of the TEM </w:t>
      </w:r>
      <w:r w:rsidRPr="00F003D4">
        <w:rPr>
          <w:rFonts w:ascii="Helvetica" w:hAnsi="Helvetica" w:cs="Lucida Grande"/>
        </w:rPr>
        <w:t>β</w:t>
      </w:r>
      <w:r w:rsidRPr="00F003D4">
        <w:rPr>
          <w:rFonts w:ascii="Helvetica" w:hAnsi="Helvetica"/>
        </w:rPr>
        <w:t xml:space="preserve">-lactamase. </w:t>
      </w:r>
      <w:ins w:id="128" w:author="Miriam Barlow" w:date="2014-04-14T21:57:00Z">
        <w:r w:rsidR="00B73B7A" w:rsidRPr="00F003D4">
          <w:rPr>
            <w:rFonts w:ascii="Helvetica" w:hAnsi="Helvetica"/>
          </w:rPr>
          <w:t>Due to the specific phenotypes we measured, o</w:t>
        </w:r>
      </w:ins>
      <w:r w:rsidR="00E23076" w:rsidRPr="00F003D4">
        <w:rPr>
          <w:rFonts w:ascii="Helvetica" w:hAnsi="Helvetica"/>
        </w:rPr>
        <w:t xml:space="preserve">ur exact results </w:t>
      </w:r>
      <w:ins w:id="129" w:author="Miriam Barlow" w:date="2014-04-14T21:46:00Z">
        <w:r w:rsidRPr="00F003D4">
          <w:rPr>
            <w:rFonts w:ascii="Helvetica" w:hAnsi="Helvetica"/>
          </w:rPr>
          <w:t>are p</w:t>
        </w:r>
      </w:ins>
      <w:ins w:id="130" w:author="Miriam Barlow" w:date="2014-04-14T21:48:00Z">
        <w:r w:rsidRPr="00F003D4">
          <w:rPr>
            <w:rFonts w:ascii="Helvetica" w:hAnsi="Helvetica"/>
          </w:rPr>
          <w:t xml:space="preserve">robably </w:t>
        </w:r>
      </w:ins>
      <w:ins w:id="131" w:author="Miriam Barlow" w:date="2014-04-14T21:46:00Z">
        <w:r w:rsidRPr="00F003D4">
          <w:rPr>
            <w:rFonts w:ascii="Helvetica" w:hAnsi="Helvetica"/>
          </w:rPr>
          <w:t xml:space="preserve">most applicable in </w:t>
        </w:r>
      </w:ins>
      <w:ins w:id="132" w:author="Miriam Barlow" w:date="2014-04-14T21:47:00Z">
        <w:r w:rsidRPr="00F003D4">
          <w:rPr>
            <w:rFonts w:ascii="Helvetica" w:hAnsi="Helvetica"/>
          </w:rPr>
          <w:t>a clinical environment where</w:t>
        </w:r>
      </w:ins>
      <w:ins w:id="133" w:author="Miriam Barlow" w:date="2014-04-14T21:46:00Z">
        <w:r w:rsidRPr="00F003D4">
          <w:rPr>
            <w:rFonts w:ascii="Helvetica" w:hAnsi="Helvetica"/>
          </w:rPr>
          <w:t xml:space="preserve"> both outpatient and </w:t>
        </w:r>
      </w:ins>
      <w:ins w:id="134" w:author="Miriam Barlow" w:date="2014-04-14T21:47:00Z">
        <w:r w:rsidRPr="00F003D4">
          <w:rPr>
            <w:rFonts w:ascii="Helvetica" w:hAnsi="Helvetica"/>
          </w:rPr>
          <w:t>inpatient treatments are implemented</w:t>
        </w:r>
      </w:ins>
      <w:ins w:id="135" w:author="Miriam Barlow" w:date="2014-04-14T21:57:00Z">
        <w:r w:rsidR="00B73B7A" w:rsidRPr="00F003D4">
          <w:rPr>
            <w:rFonts w:ascii="Helvetica" w:hAnsi="Helvetica"/>
          </w:rPr>
          <w:t>.</w:t>
        </w:r>
      </w:ins>
      <w:ins w:id="136" w:author="Miriam Barlow" w:date="2014-04-14T21:48:00Z">
        <w:r w:rsidRPr="00F003D4">
          <w:rPr>
            <w:rFonts w:ascii="Helvetica" w:hAnsi="Helvetica"/>
          </w:rPr>
          <w:t xml:space="preserve"> </w:t>
        </w:r>
      </w:ins>
      <w:ins w:id="137" w:author="Miriam Barlow" w:date="2014-04-14T21:57:00Z">
        <w:r w:rsidR="00B73B7A" w:rsidRPr="00F003D4">
          <w:rPr>
            <w:rFonts w:ascii="Helvetica" w:hAnsi="Helvetica"/>
          </w:rPr>
          <w:t>D</w:t>
        </w:r>
      </w:ins>
      <w:ins w:id="138" w:author="Miriam Barlow" w:date="2014-04-14T21:48:00Z">
        <w:r w:rsidRPr="00F003D4">
          <w:rPr>
            <w:rFonts w:ascii="Helvetica" w:hAnsi="Helvetica"/>
          </w:rPr>
          <w:t>etermining the phenotypes of strains in even more antibiotics would likely expand the scope of possible treatment plans to a wider range of clinical environments</w:t>
        </w:r>
      </w:ins>
      <w:ins w:id="139" w:author="Miriam Barlow" w:date="2014-04-14T21:52:00Z">
        <w:r w:rsidRPr="00F003D4">
          <w:rPr>
            <w:rFonts w:ascii="Helvetica" w:hAnsi="Helvetica"/>
          </w:rPr>
          <w:t xml:space="preserve"> </w:t>
        </w:r>
      </w:ins>
      <w:r w:rsidR="00062469" w:rsidRPr="00F003D4">
        <w:rPr>
          <w:rFonts w:ascii="Helvetica" w:hAnsi="Helvetica"/>
        </w:rPr>
        <w:t>populations.</w:t>
      </w:r>
    </w:p>
    <w:p w14:paraId="28020B8E" w14:textId="77777777" w:rsidR="004C700F" w:rsidRPr="00F003D4" w:rsidRDefault="004C700F" w:rsidP="0001539A">
      <w:pPr>
        <w:rPr>
          <w:ins w:id="140" w:author="Miriam Barlow" w:date="2014-04-14T21:52:00Z"/>
          <w:rFonts w:ascii="Helvetica" w:hAnsi="Helvetica"/>
        </w:rPr>
      </w:pPr>
    </w:p>
    <w:p w14:paraId="0EC6457C" w14:textId="1906587B" w:rsidR="00D17B89" w:rsidRPr="00F003D4" w:rsidRDefault="00B73B7A" w:rsidP="0001539A">
      <w:pPr>
        <w:rPr>
          <w:ins w:id="141" w:author="Miriam Barlow" w:date="2014-04-14T21:34:00Z"/>
          <w:rFonts w:ascii="Helvetica" w:hAnsi="Helvetica"/>
        </w:rPr>
      </w:pPr>
      <w:ins w:id="142" w:author="Miriam Barlow" w:date="2014-04-14T21:58:00Z">
        <w:r w:rsidRPr="00F003D4">
          <w:rPr>
            <w:rFonts w:ascii="Helvetica" w:hAnsi="Helvetica"/>
          </w:rPr>
          <w:t>Whenever an antibiotic treatment plan is considered, the evolution</w:t>
        </w:r>
      </w:ins>
      <w:ins w:id="143" w:author="Miriam Barlow" w:date="2014-04-14T21:59:00Z">
        <w:r w:rsidRPr="00F003D4">
          <w:rPr>
            <w:rFonts w:ascii="Helvetica" w:hAnsi="Helvetica"/>
          </w:rPr>
          <w:t xml:space="preserve"> of resistance in response to the antibiotics used in the treatment plan should be considered.</w:t>
        </w:r>
      </w:ins>
      <w:r w:rsidR="008405EA">
        <w:rPr>
          <w:rFonts w:ascii="Helvetica" w:hAnsi="Helvetica"/>
        </w:rPr>
        <w:t xml:space="preserve"> </w:t>
      </w:r>
      <w:ins w:id="144" w:author="Miriam Barlow" w:date="2014-04-14T21:59:00Z">
        <w:r w:rsidRPr="00F003D4">
          <w:rPr>
            <w:rFonts w:ascii="Helvetica" w:hAnsi="Helvetica"/>
          </w:rPr>
          <w:t xml:space="preserve">We have presented reasonable methods for doing this and present </w:t>
        </w:r>
        <w:proofErr w:type="gramStart"/>
        <w:r w:rsidRPr="00F003D4">
          <w:rPr>
            <w:rFonts w:ascii="Helvetica" w:hAnsi="Helvetica"/>
          </w:rPr>
          <w:t>results which</w:t>
        </w:r>
        <w:proofErr w:type="gramEnd"/>
        <w:r w:rsidRPr="00F003D4">
          <w:rPr>
            <w:rFonts w:ascii="Helvetica" w:hAnsi="Helvetica"/>
          </w:rPr>
          <w:t xml:space="preserve"> may have some immediate utility to physicians.</w:t>
        </w:r>
      </w:ins>
    </w:p>
    <w:p w14:paraId="49BE8CE3" w14:textId="484A1A05" w:rsidR="00D469B9" w:rsidRPr="00F003D4" w:rsidRDefault="00D469B9" w:rsidP="00D469B9">
      <w:pPr>
        <w:rPr>
          <w:ins w:id="145" w:author="Miriam Barlow" w:date="2014-04-25T20:55:00Z"/>
          <w:rFonts w:ascii="Helvetica" w:hAnsi="Helvetica"/>
        </w:rPr>
      </w:pPr>
    </w:p>
    <w:p w14:paraId="5DD51F6F" w14:textId="1FF162D3" w:rsidR="002E1BE9" w:rsidRPr="00F003D4" w:rsidRDefault="002E1BE9" w:rsidP="00D469B9">
      <w:pPr>
        <w:rPr>
          <w:rFonts w:ascii="Helvetica" w:hAnsi="Helvetica"/>
        </w:rPr>
      </w:pPr>
      <w:r w:rsidRPr="00F003D4">
        <w:rPr>
          <w:rFonts w:ascii="Helvetica" w:hAnsi="Helvetica"/>
        </w:rPr>
        <w:t>Methods</w:t>
      </w:r>
    </w:p>
    <w:p w14:paraId="20BD3334" w14:textId="156217F4" w:rsidR="002E1BE9" w:rsidRPr="00F003D4" w:rsidRDefault="002E1BE9" w:rsidP="00D469B9">
      <w:pPr>
        <w:rPr>
          <w:rFonts w:ascii="Helvetica" w:hAnsi="Helvetica"/>
          <w:u w:val="single"/>
        </w:rPr>
      </w:pPr>
      <w:r w:rsidRPr="00F003D4">
        <w:rPr>
          <w:rFonts w:ascii="Helvetica" w:hAnsi="Helvetica"/>
          <w:u w:val="single"/>
        </w:rPr>
        <w:t>Experimental methods</w:t>
      </w:r>
    </w:p>
    <w:p w14:paraId="2E2FC94A" w14:textId="77777777" w:rsidR="00D469B9" w:rsidRPr="00F003D4" w:rsidRDefault="00D469B9" w:rsidP="00D469B9">
      <w:pPr>
        <w:rPr>
          <w:rFonts w:ascii="Helvetica" w:hAnsi="Helvetica"/>
          <w:b/>
          <w:i/>
        </w:rPr>
      </w:pPr>
      <w:r w:rsidRPr="00F003D4">
        <w:rPr>
          <w:rFonts w:ascii="Helvetica" w:hAnsi="Helvetica"/>
          <w:i/>
        </w:rPr>
        <w:t>Strains and Cultures</w:t>
      </w:r>
    </w:p>
    <w:p w14:paraId="18698BFC" w14:textId="586EDAA8" w:rsidR="00D469B9" w:rsidRPr="00F003D4" w:rsidRDefault="003C4A1C" w:rsidP="00202A34">
      <w:pPr>
        <w:rPr>
          <w:rFonts w:ascii="Helvetica" w:hAnsi="Helvetica"/>
        </w:rPr>
      </w:pPr>
      <w:r w:rsidRPr="00F003D4">
        <w:rPr>
          <w:rFonts w:ascii="Helvetica" w:hAnsi="Helvetica"/>
        </w:rPr>
        <w:t>We expressed 16 mutant constructs of the bla</w:t>
      </w:r>
      <w:r w:rsidRPr="00F003D4">
        <w:rPr>
          <w:rFonts w:ascii="Helvetica" w:hAnsi="Helvetica"/>
          <w:vertAlign w:val="subscript"/>
        </w:rPr>
        <w:t>TEM</w:t>
      </w:r>
      <w:r w:rsidRPr="00F003D4">
        <w:rPr>
          <w:rFonts w:ascii="Helvetica" w:hAnsi="Helvetica"/>
        </w:rPr>
        <w:t xml:space="preserve"> gene in plasmid pBR322 from</w:t>
      </w:r>
      <w:r w:rsidR="00D469B9" w:rsidRPr="00F003D4">
        <w:rPr>
          <w:rFonts w:ascii="Helvetica" w:hAnsi="Helvetica"/>
        </w:rPr>
        <w:t xml:space="preserve"> strain DH5-αE</w:t>
      </w:r>
      <w:r w:rsidR="006A4D32" w:rsidRPr="00F003D4">
        <w:rPr>
          <w:rFonts w:ascii="Helvetica" w:hAnsi="Helvetica"/>
        </w:rPr>
        <w:t xml:space="preserve">. </w:t>
      </w:r>
      <w:r w:rsidRPr="00F003D4">
        <w:rPr>
          <w:rFonts w:ascii="Helvetica" w:hAnsi="Helvetica"/>
        </w:rPr>
        <w:t>The 16 variants differ at all combinations of four amino acid residues</w:t>
      </w:r>
      <w:r w:rsidR="006A4D32" w:rsidRPr="00F003D4">
        <w:rPr>
          <w:rFonts w:ascii="Helvetica" w:hAnsi="Helvetica"/>
        </w:rPr>
        <w:t xml:space="preserve"> and have been previously described </w:t>
      </w:r>
      <w:r w:rsidR="006A4D32" w:rsidRPr="00F003D4">
        <w:rPr>
          <w:rFonts w:ascii="Helvetica" w:hAnsi="Helvetica"/>
        </w:rPr>
        <w:fldChar w:fldCharType="begin"/>
      </w:r>
      <w:r w:rsidR="00FC3C3D" w:rsidRPr="00F003D4">
        <w:rPr>
          <w:rFonts w:ascii="Helvetica" w:hAnsi="Helvetica"/>
        </w:rPr>
        <w:instrText xml:space="preserve"> ADDIN EN.CITE &lt;EndNote&gt;&lt;Cite&gt;&lt;Author&gt;Goulart&lt;/Author&gt;&lt;Year&gt;2013&lt;/Year&gt;&lt;RecNum&gt;36&lt;/RecNum&gt;&lt;DisplayText&gt;[14]&lt;/DisplayText&gt;&lt;record&gt;&lt;rec-number&gt;36&lt;/rec-number&gt;&lt;foreign-keys&gt;&lt;key app="EN" db-id="aerza0v5ufawdtezew95dr0bafeapts5var0"&gt;36&lt;/key&gt;&lt;/foreign-keys&gt;&lt;ref-type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One&lt;/abbr-1&gt;&lt;/alt-periodical&gt;&lt;pages&gt;e56040&lt;/pages&gt;&lt;volume&gt;8&lt;/volume&gt;&lt;number&gt;2&lt;/number&gt;&lt;edition&gt;2013/02/19&lt;/edition&gt;&lt;keywords&gt;&lt;keyword&gt;Anti-Bacterial Agents/*administration &amp;amp; dosage&lt;/keyword&gt;&lt;keyword&gt;Drug Administration Schedule&lt;/keyword&gt;&lt;keyword&gt;Drug Resistance, Bacterial/*drug effects&lt;/keyword&gt;&lt;keyword&gt;Escherichia coli&lt;/keyword&gt;&lt;keyword&gt;Microbial Sensitivity Tests&lt;/keyword&gt;&lt;keyword&gt;Mutagenesis, Site-Directed&lt;/keyword&gt;&lt;/keywords&gt;&lt;dates&gt;&lt;year&gt;2013&lt;/year&gt;&lt;/dates&gt;&lt;isbn&gt;1932-6203 (Electronic)&amp;#xD;1932-6203 (Linking)&lt;/isbn&gt;&lt;accession-num&gt;23418506&lt;/accession-num&gt;&lt;work-type&gt;Research Support, N.I.H., Extramural&lt;/work-type&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36" w:history="1">
        <w:r w:rsidR="00FC3C3D"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r w:rsidR="00DE41F9" w:rsidRPr="00F003D4">
        <w:rPr>
          <w:rFonts w:ascii="Helvetica" w:hAnsi="Helvetica"/>
        </w:rPr>
        <w:t xml:space="preserve">We </w:t>
      </w:r>
      <w:r w:rsidR="00202A34" w:rsidRPr="00F003D4">
        <w:rPr>
          <w:rFonts w:ascii="Helvetica" w:hAnsi="Helvetica"/>
        </w:rPr>
        <w:t>grew them overnight (16 hours) in standing cultures and diluted them to a concentration of 1.9X10</w:t>
      </w:r>
      <w:r w:rsidR="00202A34" w:rsidRPr="00F003D4">
        <w:rPr>
          <w:rFonts w:ascii="Helvetica" w:hAnsi="Helvetica"/>
          <w:vertAlign w:val="superscript"/>
        </w:rPr>
        <w:t>5</w:t>
      </w:r>
      <w:r w:rsidR="006A4D32" w:rsidRPr="00F003D4">
        <w:rPr>
          <w:rFonts w:ascii="Helvetica" w:hAnsi="Helvetica"/>
        </w:rPr>
        <w:t xml:space="preserve"> as described elsewhere </w:t>
      </w:r>
      <w:r w:rsidR="006A4D32" w:rsidRPr="00F003D4">
        <w:rPr>
          <w:rFonts w:ascii="Helvetica" w:hAnsi="Helvetica"/>
        </w:rPr>
        <w:fldChar w:fldCharType="begin"/>
      </w:r>
      <w:r w:rsidR="00FC3C3D" w:rsidRPr="00F003D4">
        <w:rPr>
          <w:rFonts w:ascii="Helvetica" w:hAnsi="Helvetica"/>
        </w:rPr>
        <w:instrText xml:space="preserve"> ADDIN EN.CITE &lt;EndNote&gt;&lt;Cite&gt;&lt;Author&gt;Goulart&lt;/Author&gt;&lt;Year&gt;2013&lt;/Year&gt;&lt;RecNum&gt;36&lt;/RecNum&gt;&lt;DisplayText&gt;[14]&lt;/DisplayText&gt;&lt;record&gt;&lt;rec-number&gt;36&lt;/rec-number&gt;&lt;foreign-keys&gt;&lt;key app="EN" db-id="aerza0v5ufawdtezew95dr0bafeapts5var0"&gt;36&lt;/key&gt;&lt;/foreign-keys&gt;&lt;ref-type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One&lt;/abbr-1&gt;&lt;/alt-periodical&gt;&lt;pages&gt;e56040&lt;/pages&gt;&lt;volume&gt;8&lt;/volume&gt;&lt;number&gt;2&lt;/number&gt;&lt;edition&gt;2013/02/19&lt;/edition&gt;&lt;keywords&gt;&lt;keyword&gt;Anti-Bacterial Agents/*administration &amp;amp; dosage&lt;/keyword&gt;&lt;keyword&gt;Drug Administration Schedule&lt;/keyword&gt;&lt;keyword&gt;Drug Resistance, Bacterial/*drug effects&lt;/keyword&gt;&lt;keyword&gt;Escherichia coli&lt;/keyword&gt;&lt;keyword&gt;Microbial Sensitivity Tests&lt;/keyword&gt;&lt;keyword&gt;Mutagenesis, Site-Directed&lt;/keyword&gt;&lt;/keywords&gt;&lt;dates&gt;&lt;year&gt;2013&lt;/year&gt;&lt;/dates&gt;&lt;isbn&gt;1932-6203 (Electronic)&amp;#xD;1932-6203 (Linking)&lt;/isbn&gt;&lt;accession-num&gt;23418506&lt;/accession-num&gt;&lt;work-type&gt;Research Support, N.I.H., Extramural&lt;/work-type&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36" w:history="1">
        <w:r w:rsidR="00FC3C3D"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p>
    <w:p w14:paraId="4772BFDE" w14:textId="77777777" w:rsidR="00D469B9" w:rsidRPr="00F003D4" w:rsidRDefault="00D469B9" w:rsidP="00D469B9">
      <w:pPr>
        <w:rPr>
          <w:rFonts w:ascii="Helvetica" w:hAnsi="Helvetica"/>
        </w:rPr>
      </w:pPr>
    </w:p>
    <w:p w14:paraId="5628508B" w14:textId="172F553D" w:rsidR="00D469B9" w:rsidRPr="00F003D4" w:rsidRDefault="00202A34" w:rsidP="00202A34">
      <w:pPr>
        <w:rPr>
          <w:rFonts w:ascii="Helvetica" w:hAnsi="Helvetica"/>
        </w:rPr>
      </w:pPr>
      <w:r w:rsidRPr="00F003D4">
        <w:rPr>
          <w:rFonts w:ascii="Helvetica" w:hAnsi="Helvetica"/>
        </w:rPr>
        <w:t>We transferred 80 µl of each culture to</w:t>
      </w:r>
      <w:r w:rsidR="00D469B9" w:rsidRPr="00F003D4">
        <w:rPr>
          <w:rFonts w:ascii="Helvetica" w:hAnsi="Helvetica"/>
        </w:rPr>
        <w:t xml:space="preserve"> a 384-well plat</w:t>
      </w:r>
      <w:r w:rsidRPr="00F003D4">
        <w:rPr>
          <w:rFonts w:ascii="Helvetica" w:hAnsi="Helvetica"/>
        </w:rPr>
        <w:t>e with one genotype present in each of the 16 rows.</w:t>
      </w:r>
      <w:r w:rsidR="008405EA">
        <w:rPr>
          <w:rFonts w:ascii="Helvetica" w:hAnsi="Helvetica"/>
        </w:rPr>
        <w:t xml:space="preserve"> </w:t>
      </w:r>
      <w:r w:rsidRPr="00F003D4">
        <w:rPr>
          <w:rFonts w:ascii="Helvetica" w:hAnsi="Helvetica"/>
        </w:rPr>
        <w:t>T</w:t>
      </w:r>
      <w:r w:rsidR="00D469B9" w:rsidRPr="00F003D4">
        <w:rPr>
          <w:rFonts w:ascii="Helvetica" w:hAnsi="Helvetica"/>
        </w:rPr>
        <w:t>he first 12 wells</w:t>
      </w:r>
      <w:r w:rsidRPr="00F003D4">
        <w:rPr>
          <w:rFonts w:ascii="Helvetica" w:hAnsi="Helvetica"/>
        </w:rPr>
        <w:t xml:space="preserve"> of each row</w:t>
      </w:r>
      <w:r w:rsidR="00D469B9" w:rsidRPr="00F003D4">
        <w:rPr>
          <w:rFonts w:ascii="Helvetica" w:hAnsi="Helvetica"/>
        </w:rPr>
        <w:t xml:space="preserve"> </w:t>
      </w:r>
      <w:r w:rsidRPr="00F003D4">
        <w:rPr>
          <w:rFonts w:ascii="Helvetica" w:hAnsi="Helvetica"/>
        </w:rPr>
        <w:t xml:space="preserve">were antibiotic free </w:t>
      </w:r>
      <w:r w:rsidR="00D469B9" w:rsidRPr="00F003D4">
        <w:rPr>
          <w:rFonts w:ascii="Helvetica" w:hAnsi="Helvetica"/>
        </w:rPr>
        <w:t xml:space="preserve">(controls) and the last 12 wells </w:t>
      </w:r>
      <w:r w:rsidRPr="00F003D4">
        <w:rPr>
          <w:rFonts w:ascii="Helvetica" w:hAnsi="Helvetica"/>
        </w:rPr>
        <w:t>contained a single</w:t>
      </w:r>
      <w:r w:rsidR="00D469B9" w:rsidRPr="00F003D4">
        <w:rPr>
          <w:rFonts w:ascii="Helvetica" w:hAnsi="Helvetica"/>
        </w:rPr>
        <w:t xml:space="preserve"> antibiotic</w:t>
      </w:r>
      <w:r w:rsidRPr="00F003D4">
        <w:rPr>
          <w:rFonts w:ascii="Helvetica" w:hAnsi="Helvetica"/>
        </w:rPr>
        <w:t xml:space="preserve"> at an inhibitory, </w:t>
      </w:r>
      <w:proofErr w:type="spellStart"/>
      <w:r w:rsidRPr="00F003D4">
        <w:rPr>
          <w:rFonts w:ascii="Helvetica" w:hAnsi="Helvetica"/>
        </w:rPr>
        <w:t>sublethal</w:t>
      </w:r>
      <w:proofErr w:type="spellEnd"/>
      <w:r w:rsidRPr="00F003D4">
        <w:rPr>
          <w:rFonts w:ascii="Helvetica" w:hAnsi="Helvetica"/>
        </w:rPr>
        <w:t xml:space="preserve"> concentration</w:t>
      </w:r>
      <w:r w:rsidR="00D469B9" w:rsidRPr="00F003D4">
        <w:rPr>
          <w:rFonts w:ascii="Helvetica" w:hAnsi="Helvetica"/>
        </w:rPr>
        <w:t xml:space="preserve"> </w:t>
      </w:r>
    </w:p>
    <w:p w14:paraId="2ED84928" w14:textId="77777777" w:rsidR="00D469B9" w:rsidRPr="00F003D4" w:rsidRDefault="00D469B9" w:rsidP="00D469B9">
      <w:pPr>
        <w:rPr>
          <w:rFonts w:ascii="Helvetica" w:hAnsi="Helvetica"/>
        </w:rPr>
      </w:pPr>
    </w:p>
    <w:p w14:paraId="22F7CA89" w14:textId="31E16AEC" w:rsidR="00D65716" w:rsidRPr="00F003D4" w:rsidRDefault="00202A34" w:rsidP="00D469B9">
      <w:pPr>
        <w:rPr>
          <w:rFonts w:ascii="Helvetica" w:hAnsi="Helvetica"/>
        </w:rPr>
      </w:pPr>
      <w:r w:rsidRPr="00F003D4">
        <w:rPr>
          <w:rFonts w:ascii="Helvetica" w:hAnsi="Helvetica"/>
        </w:rPr>
        <w:t>After plating</w:t>
      </w:r>
      <w:r w:rsidR="00D469B9" w:rsidRPr="00F003D4">
        <w:rPr>
          <w:rFonts w:ascii="Helvetica" w:hAnsi="Helvetica"/>
        </w:rPr>
        <w:t xml:space="preserve">, a membrane is placed over the plate and </w:t>
      </w:r>
      <w:r w:rsidRPr="00F003D4">
        <w:rPr>
          <w:rFonts w:ascii="Helvetica" w:hAnsi="Helvetica"/>
        </w:rPr>
        <w:t>simultaneously incubated/measured in</w:t>
      </w:r>
      <w:r w:rsidR="00D469B9" w:rsidRPr="00F003D4">
        <w:rPr>
          <w:rFonts w:ascii="Helvetica" w:hAnsi="Helvetica"/>
        </w:rPr>
        <w:t xml:space="preserve"> the Eon Microplate Spectrophotometer</w:t>
      </w:r>
      <w:r w:rsidRPr="00F003D4">
        <w:rPr>
          <w:rFonts w:ascii="Helvetica" w:hAnsi="Helvetica"/>
        </w:rPr>
        <w:t xml:space="preserve"> at a </w:t>
      </w:r>
      <w:r w:rsidR="00D469B9" w:rsidRPr="00F003D4">
        <w:rPr>
          <w:rFonts w:ascii="Helvetica" w:hAnsi="Helvetica"/>
        </w:rPr>
        <w:t xml:space="preserve">temperature </w:t>
      </w:r>
      <w:r w:rsidRPr="00F003D4">
        <w:rPr>
          <w:rFonts w:ascii="Helvetica" w:hAnsi="Helvetica"/>
        </w:rPr>
        <w:t>of</w:t>
      </w:r>
      <w:r w:rsidR="00D469B9" w:rsidRPr="00F003D4">
        <w:rPr>
          <w:rFonts w:ascii="Helvetica" w:hAnsi="Helvetica"/>
        </w:rPr>
        <w:t xml:space="preserve"> 25.1°C for 22 hours. </w:t>
      </w:r>
      <w:r w:rsidR="00D65716" w:rsidRPr="00F003D4">
        <w:rPr>
          <w:rFonts w:ascii="Helvetica" w:hAnsi="Helvetica"/>
        </w:rPr>
        <w:t>This relatively cool (&lt;37º) temperature is used because degradation of the antibiotics is much slower, while the growth rate of the bacteria is still sufficient to capture the complete exponential period of growth over the duration of the experiment.</w:t>
      </w:r>
      <w:r w:rsidR="008405EA">
        <w:rPr>
          <w:rFonts w:ascii="Helvetica" w:hAnsi="Helvetica"/>
        </w:rPr>
        <w:t xml:space="preserve"> </w:t>
      </w:r>
      <w:r w:rsidR="00D65716" w:rsidRPr="00F003D4">
        <w:rPr>
          <w:rFonts w:ascii="Helvetica" w:hAnsi="Helvetica"/>
        </w:rPr>
        <w:t>Overall, we have found that a temperature ~25ºC yields more reliable and consistent measurement of growth rates in the presence of antibiotics.</w:t>
      </w:r>
      <w:r w:rsidR="008405EA">
        <w:rPr>
          <w:rFonts w:ascii="Helvetica" w:hAnsi="Helvetica"/>
        </w:rPr>
        <w:t xml:space="preserve"> </w:t>
      </w:r>
    </w:p>
    <w:p w14:paraId="1C67F118" w14:textId="77777777" w:rsidR="00D65716" w:rsidRPr="00F003D4" w:rsidRDefault="00D65716" w:rsidP="00D469B9">
      <w:pPr>
        <w:rPr>
          <w:rFonts w:ascii="Helvetica" w:hAnsi="Helvetica"/>
        </w:rPr>
      </w:pPr>
    </w:p>
    <w:p w14:paraId="3A7B46F8" w14:textId="4E3D3784" w:rsidR="00D469B9" w:rsidRPr="00F003D4" w:rsidRDefault="00D65716" w:rsidP="00D469B9">
      <w:pPr>
        <w:rPr>
          <w:rFonts w:ascii="Helvetica" w:hAnsi="Helvetica"/>
        </w:rPr>
      </w:pPr>
      <w:r w:rsidRPr="00F003D4">
        <w:rPr>
          <w:rFonts w:ascii="Helvetica" w:hAnsi="Helvetica"/>
        </w:rPr>
        <w:t>M</w:t>
      </w:r>
      <w:r w:rsidR="00D469B9" w:rsidRPr="00F003D4">
        <w:rPr>
          <w:rFonts w:ascii="Helvetica" w:hAnsi="Helvetica"/>
        </w:rPr>
        <w:t xml:space="preserve">easurements </w:t>
      </w:r>
      <w:r w:rsidRPr="00F003D4">
        <w:rPr>
          <w:rFonts w:ascii="Helvetica" w:hAnsi="Helvetica"/>
        </w:rPr>
        <w:t xml:space="preserve">of cell density (light scattering) </w:t>
      </w:r>
      <w:r w:rsidR="00D469B9" w:rsidRPr="00F003D4">
        <w:rPr>
          <w:rFonts w:ascii="Helvetica" w:hAnsi="Helvetica"/>
        </w:rPr>
        <w:t xml:space="preserve">at </w:t>
      </w:r>
      <w:r w:rsidRPr="00F003D4">
        <w:rPr>
          <w:rFonts w:ascii="Helvetica" w:hAnsi="Helvetica"/>
        </w:rPr>
        <w:t xml:space="preserve">a wavelength of </w:t>
      </w:r>
      <w:r w:rsidR="00D469B9" w:rsidRPr="00F003D4">
        <w:rPr>
          <w:rFonts w:ascii="Helvetica" w:hAnsi="Helvetica"/>
        </w:rPr>
        <w:t xml:space="preserve">600 nanometers </w:t>
      </w:r>
      <w:r w:rsidRPr="00F003D4">
        <w:rPr>
          <w:rFonts w:ascii="Helvetica" w:hAnsi="Helvetica"/>
        </w:rPr>
        <w:t xml:space="preserve">were automatically collected </w:t>
      </w:r>
      <w:r w:rsidR="00D469B9" w:rsidRPr="00F003D4">
        <w:rPr>
          <w:rFonts w:ascii="Helvetica" w:hAnsi="Helvetica"/>
        </w:rPr>
        <w:t xml:space="preserve">every 20 minutes </w:t>
      </w:r>
      <w:r w:rsidRPr="00F003D4">
        <w:rPr>
          <w:rFonts w:ascii="Helvetica" w:hAnsi="Helvetica"/>
        </w:rPr>
        <w:t>after brief agitation to homogenize and oxygenate the culture.</w:t>
      </w:r>
      <w:r w:rsidR="008405EA">
        <w:rPr>
          <w:rFonts w:ascii="Helvetica" w:hAnsi="Helvetica"/>
        </w:rPr>
        <w:t xml:space="preserve"> </w:t>
      </w:r>
    </w:p>
    <w:p w14:paraId="6AB399D3" w14:textId="77777777" w:rsidR="00D469B9" w:rsidRPr="00F003D4" w:rsidRDefault="00D469B9" w:rsidP="00D469B9">
      <w:pPr>
        <w:rPr>
          <w:ins w:id="146" w:author="Portia Mira" w:date="2014-04-15T16:15:00Z"/>
          <w:rFonts w:ascii="Helvetica" w:hAnsi="Helvetica"/>
        </w:rPr>
      </w:pPr>
    </w:p>
    <w:p w14:paraId="204504EE" w14:textId="15295EFC" w:rsidR="00D469B9" w:rsidRPr="00F003D4" w:rsidRDefault="00D469B9" w:rsidP="00D469B9">
      <w:pPr>
        <w:rPr>
          <w:rFonts w:ascii="Helvetica" w:hAnsi="Helvetica"/>
          <w:i/>
        </w:rPr>
      </w:pPr>
      <w:r w:rsidRPr="00F003D4">
        <w:rPr>
          <w:rFonts w:ascii="Helvetica" w:hAnsi="Helvetica"/>
          <w:i/>
        </w:rPr>
        <w:t>Growth Rates</w:t>
      </w:r>
    </w:p>
    <w:p w14:paraId="071A47BB" w14:textId="7771C060" w:rsidR="002950F1" w:rsidRPr="002950F1" w:rsidRDefault="00D469B9" w:rsidP="001A12D8">
      <w:pPr>
        <w:widowControl w:val="0"/>
        <w:autoSpaceDE w:val="0"/>
        <w:autoSpaceDN w:val="0"/>
        <w:adjustRightInd w:val="0"/>
        <w:rPr>
          <w:rFonts w:ascii="Helvetica" w:hAnsi="Helvetica"/>
          <w:position w:val="-6"/>
        </w:rPr>
      </w:pPr>
      <w:commentRangeStart w:id="147"/>
      <w:r w:rsidRPr="00F003D4">
        <w:rPr>
          <w:rFonts w:ascii="Helvetica" w:hAnsi="Helvetica"/>
        </w:rPr>
        <w:t xml:space="preserve">The data obtained from the </w:t>
      </w:r>
      <w:del w:id="148" w:author="Miriam Barlow" w:date="2014-05-03T16:05:00Z">
        <w:r w:rsidRPr="00F003D4" w:rsidDel="00116576">
          <w:rPr>
            <w:rFonts w:ascii="Helvetica" w:hAnsi="Helvetica"/>
          </w:rPr>
          <w:delText>plate reader</w:delText>
        </w:r>
      </w:del>
      <w:ins w:id="149" w:author="Miriam Barlow" w:date="2014-05-03T16:05:00Z">
        <w:r w:rsidR="00116576">
          <w:rPr>
            <w:rFonts w:ascii="Helvetica" w:hAnsi="Helvetica"/>
          </w:rPr>
          <w:t>microplate spectrophotometer</w:t>
        </w:r>
      </w:ins>
      <w:r w:rsidRPr="00F003D4">
        <w:rPr>
          <w:rFonts w:ascii="Helvetica" w:hAnsi="Helvetica"/>
        </w:rPr>
        <w:t xml:space="preserve"> is exported </w:t>
      </w:r>
      <w:r w:rsidR="002D64B0" w:rsidRPr="00F003D4">
        <w:rPr>
          <w:rFonts w:ascii="Helvetica" w:hAnsi="Helvetica"/>
        </w:rPr>
        <w:t>to</w:t>
      </w:r>
      <w:r w:rsidRPr="00F003D4">
        <w:rPr>
          <w:rFonts w:ascii="Helvetica" w:hAnsi="Helvetica"/>
        </w:rPr>
        <w:t xml:space="preserve"> the </w:t>
      </w:r>
      <w:proofErr w:type="spellStart"/>
      <w:r w:rsidRPr="00F003D4">
        <w:rPr>
          <w:rFonts w:ascii="Helvetica" w:hAnsi="Helvetica"/>
        </w:rPr>
        <w:t>GrowthRates</w:t>
      </w:r>
      <w:proofErr w:type="spellEnd"/>
      <w:r w:rsidRPr="00F003D4">
        <w:rPr>
          <w:rFonts w:ascii="Helvetica" w:hAnsi="Helvetica"/>
        </w:rPr>
        <w:t xml:space="preserve"> program</w:t>
      </w:r>
      <w:r w:rsidR="002D64B0" w:rsidRPr="00F003D4">
        <w:rPr>
          <w:rFonts w:ascii="Helvetica" w:hAnsi="Helvetica"/>
        </w:rPr>
        <w:t xml:space="preserve"> to derive the growth rates. In essence, by measuring the optical</w:t>
      </w:r>
      <w:r w:rsidR="002E4F6F" w:rsidRPr="00F003D4">
        <w:rPr>
          <w:rFonts w:ascii="Helvetica" w:hAnsi="Helvetica"/>
        </w:rPr>
        <w:t xml:space="preserve"> density at frequent intervals </w:t>
      </w:r>
      <w:r w:rsidR="002D64B0" w:rsidRPr="00F003D4">
        <w:rPr>
          <w:rFonts w:ascii="Helvetica" w:hAnsi="Helvetica"/>
        </w:rPr>
        <w:t xml:space="preserve">the </w:t>
      </w:r>
      <w:proofErr w:type="spellStart"/>
      <w:r w:rsidR="002D64B0" w:rsidRPr="00F003D4">
        <w:rPr>
          <w:rFonts w:ascii="Helvetica" w:hAnsi="Helvetica"/>
        </w:rPr>
        <w:t>GrowthRates</w:t>
      </w:r>
      <w:proofErr w:type="spellEnd"/>
      <w:r w:rsidR="002D64B0" w:rsidRPr="00F003D4">
        <w:rPr>
          <w:rFonts w:ascii="Helvetica" w:hAnsi="Helvetica"/>
        </w:rPr>
        <w:t xml:space="preserve"> program can estimate the growth rate, </w:t>
      </w:r>
      <w:r w:rsidR="002D64B0" w:rsidRPr="00F003D4">
        <w:rPr>
          <w:rFonts w:ascii="Helvetica" w:hAnsi="Helvetica"/>
        </w:rPr>
        <w:t xml:space="preserve">, through a linear regression algorithm fitting the data from the exponential growth phase. Details can be found in </w:t>
      </w:r>
      <w:r w:rsidR="00A5547F" w:rsidRPr="00F003D4">
        <w:rPr>
          <w:rFonts w:ascii="Helvetica" w:hAnsi="Helvetica"/>
        </w:rPr>
        <w:fldChar w:fldCharType="begin"/>
      </w:r>
      <w:r w:rsidR="00FC3C3D" w:rsidRPr="00F003D4">
        <w:rPr>
          <w:rFonts w:ascii="Helvetica" w:hAnsi="Helvetica"/>
        </w:rPr>
        <w:instrText xml:space="preserve"> ADDIN EN.CITE &lt;EndNote&gt;&lt;Cite&gt;&lt;Author&gt;Hall&lt;/Author&gt;&lt;Year&gt;2013&lt;/Year&gt;&lt;RecNum&gt;14&lt;/RecNum&gt;&lt;DisplayText&gt;[20]&lt;/DisplayText&gt;&lt;record&gt;&lt;rec-number&gt;14&lt;/rec-number&gt;&lt;foreign-keys&gt;&lt;key app="EN" db-id="aerza0v5ufawdtezew95dr0bafeapts5var0"&gt;14&lt;/key&gt;&lt;/foreign-keys&gt;&lt;ref-type name="Journal Article"&gt;17&lt;/ref-type&gt;&lt;contributors&gt;&lt;authors&gt;&lt;author&gt;Hall, B. G.&lt;/author&gt;&lt;author&gt;Acar, H.&lt;/author&gt;&lt;author&gt;Nandipati, A.&lt;/author&gt;&lt;author&gt;Barlow, M.&lt;/author&gt;&lt;/authors&gt;&lt;/contributors&gt;&lt;auth-address&gt;Bellingham Research Institute.&lt;/auth-address&gt;&lt;titles&gt;&lt;title&gt;Growth Rates Made Easy&lt;/title&gt;&lt;secondary-title&gt;Molecular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Evol&lt;/abbr-1&gt;&lt;/alt-periodical&gt;&lt;edition&gt;2013/10/31&lt;/edition&gt;&lt;dates&gt;&lt;year&gt;2013&lt;/year&gt;&lt;pub-dates&gt;&lt;date&gt;Oct 28&lt;/date&gt;&lt;/pub-dates&gt;&lt;/dates&gt;&lt;isbn&gt;1537-1719 (Electronic)&amp;#xD;0737-4038 (Linking)&lt;/isbn&gt;&lt;accession-num&gt;24170494&lt;/accession-num&gt;&lt;urls&gt;&lt;related-urls&gt;&lt;url&gt;http://www.ncbi.nlm.nih.gov/pubmed/24170494&lt;/url&gt;&lt;/related-urls&gt;&lt;/urls&gt;&lt;electronic-resource-num&gt;10.1093/molbev/mst187&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20" w:tooltip="Hall, 2013 #14" w:history="1">
        <w:r w:rsidR="00FC3C3D" w:rsidRPr="00F003D4">
          <w:rPr>
            <w:rFonts w:ascii="Helvetica" w:hAnsi="Helvetica"/>
            <w:noProof/>
          </w:rPr>
          <w:t>20</w:t>
        </w:r>
      </w:hyperlink>
      <w:r w:rsidR="00FC3C3D" w:rsidRPr="00F003D4">
        <w:rPr>
          <w:rFonts w:ascii="Helvetica" w:hAnsi="Helvetica"/>
          <w:noProof/>
        </w:rPr>
        <w:t>]</w:t>
      </w:r>
      <w:r w:rsidR="00A5547F" w:rsidRPr="00F003D4">
        <w:rPr>
          <w:rFonts w:ascii="Helvetica" w:hAnsi="Helvetica"/>
        </w:rPr>
        <w:fldChar w:fldCharType="end"/>
      </w:r>
      <w:r w:rsidR="00590F94" w:rsidRPr="00F003D4">
        <w:rPr>
          <w:rFonts w:ascii="Helvetica" w:hAnsi="Helvetica"/>
        </w:rPr>
        <w:t xml:space="preserve"> in the section entitled “The Growth Curve” located on pages 233-4.</w:t>
      </w:r>
      <w:r w:rsidR="008405EA">
        <w:rPr>
          <w:rFonts w:ascii="Helvetica" w:hAnsi="Helvetica"/>
        </w:rPr>
        <w:t xml:space="preserve"> </w:t>
      </w:r>
      <w:r w:rsidR="00300D0A">
        <w:rPr>
          <w:rFonts w:ascii="Helvetica" w:hAnsi="Helvetica"/>
        </w:rPr>
        <w:t xml:space="preserve">The output of this program for the data we collected was </w:t>
      </w:r>
      <w:r w:rsidR="0053138A">
        <w:rPr>
          <w:rFonts w:ascii="Helvetica" w:hAnsi="Helvetica"/>
        </w:rPr>
        <w:t xml:space="preserve">a list </w:t>
      </w:r>
      <w:r w:rsidR="0053138A" w:rsidRPr="00300D0A">
        <w:rPr>
          <w:rFonts w:ascii="Helvetica" w:hAnsi="Helvetica"/>
          <w:position w:val="-10"/>
        </w:rPr>
        <w:object w:dxaOrig="2040" w:dyaOrig="320" w14:anchorId="43F016AF">
          <v:shape id="_x0000_i1057" type="#_x0000_t75" style="width:102.4pt;height:16pt" o:ole="">
            <v:imagedata r:id="rId74" o:title=""/>
          </v:shape>
          <o:OLEObject Type="Embed" ProgID="Equation.DSMT4" ShapeID="_x0000_i1057" DrawAspect="Content" ObjectID="_1334662613" r:id="rId75"/>
        </w:object>
      </w:r>
      <w:r w:rsidR="0053138A">
        <w:rPr>
          <w:rFonts w:ascii="Helvetica" w:hAnsi="Helvetica"/>
          <w:position w:val="-10"/>
        </w:rPr>
        <w:t xml:space="preserve"> </w:t>
      </w:r>
      <w:r w:rsidR="0053138A">
        <w:rPr>
          <w:rFonts w:ascii="Helvetica" w:hAnsi="Helvetica"/>
        </w:rPr>
        <w:t>of 1</w:t>
      </w:r>
      <w:r w:rsidR="00300D0A">
        <w:rPr>
          <w:rFonts w:ascii="Helvetica" w:hAnsi="Helvetica"/>
        </w:rPr>
        <w:t>5</w:t>
      </w:r>
      <w:r w:rsidR="0053138A">
        <w:rPr>
          <w:rFonts w:ascii="Helvetica" w:hAnsi="Helvetica"/>
        </w:rPr>
        <w:t xml:space="preserve"> tensors, each of </w:t>
      </w:r>
      <w:proofErr w:type="gramStart"/>
      <w:r w:rsidR="0053138A">
        <w:rPr>
          <w:rFonts w:ascii="Helvetica" w:hAnsi="Helvetica"/>
        </w:rPr>
        <w:t>format</w:t>
      </w:r>
      <w:proofErr w:type="gramEnd"/>
      <w:r w:rsidR="00300D0A" w:rsidRPr="00300D0A">
        <w:rPr>
          <w:rFonts w:ascii="Helvetica" w:hAnsi="Helvetica"/>
          <w:position w:val="-4"/>
        </w:rPr>
        <w:object w:dxaOrig="1220" w:dyaOrig="240" w14:anchorId="7AE75C66">
          <v:shape id="_x0000_i1058" type="#_x0000_t75" style="width:60.8pt;height:12pt" o:ole="">
            <v:imagedata r:id="rId76" o:title=""/>
          </v:shape>
          <o:OLEObject Type="Embed" ProgID="Equation.DSMT4" ShapeID="_x0000_i1058" DrawAspect="Content" ObjectID="_1334662614" r:id="rId77"/>
        </w:object>
      </w:r>
      <w:r w:rsidR="0053138A">
        <w:rPr>
          <w:rFonts w:ascii="Helvetica" w:hAnsi="Helvetica"/>
        </w:rPr>
        <w:t xml:space="preserve">. </w:t>
      </w:r>
      <w:r w:rsidR="002950F1">
        <w:rPr>
          <w:rFonts w:ascii="Helvetica" w:hAnsi="Helvetica"/>
        </w:rPr>
        <w:t xml:space="preserve">These are the rows in Table 4. </w:t>
      </w:r>
      <w:r w:rsidR="00FC57BC">
        <w:rPr>
          <w:rFonts w:ascii="Helvetica" w:hAnsi="Helvetica"/>
        </w:rPr>
        <w:t xml:space="preserve">So if </w:t>
      </w:r>
      <w:r w:rsidR="00FC57BC" w:rsidRPr="00FC57BC">
        <w:rPr>
          <w:rFonts w:ascii="Helvetica" w:hAnsi="Helvetica"/>
          <w:position w:val="-10"/>
        </w:rPr>
        <w:object w:dxaOrig="1020" w:dyaOrig="360" w14:anchorId="200A441B">
          <v:shape id="_x0000_i1059" type="#_x0000_t75" style="width:51.2pt;height:18.4pt" o:ole="">
            <v:imagedata r:id="rId78" o:title=""/>
          </v:shape>
          <o:OLEObject Type="Embed" ProgID="Equation.DSMT4" ShapeID="_x0000_i1059" DrawAspect="Content" ObjectID="_1334662615" r:id="rId79"/>
        </w:object>
      </w:r>
      <w:r w:rsidR="00FC57BC">
        <w:rPr>
          <w:rFonts w:ascii="Helvetica" w:hAnsi="Helvetica"/>
        </w:rPr>
        <w:t xml:space="preserve"> is a genotype, </w:t>
      </w:r>
      <w:proofErr w:type="gramStart"/>
      <w:r w:rsidR="00AE77DD">
        <w:rPr>
          <w:rFonts w:ascii="Helvetica" w:hAnsi="Helvetica"/>
        </w:rPr>
        <w:t>then</w:t>
      </w:r>
      <w:proofErr w:type="gramEnd"/>
      <w:r w:rsidR="00AE77DD">
        <w:rPr>
          <w:rFonts w:ascii="Helvetica" w:hAnsi="Helvetica"/>
        </w:rPr>
        <w:t xml:space="preserve"> </w:t>
      </w:r>
      <w:r w:rsidR="00AE77DD" w:rsidRPr="00AE77DD">
        <w:rPr>
          <w:rFonts w:ascii="Helvetica" w:hAnsi="Helvetica"/>
          <w:position w:val="-10"/>
        </w:rPr>
        <w:object w:dxaOrig="660" w:dyaOrig="320" w14:anchorId="7C3AC0CF">
          <v:shape id="_x0000_i1060" type="#_x0000_t75" style="width:32.8pt;height:16pt" o:ole="">
            <v:imagedata r:id="rId80" o:title=""/>
          </v:shape>
          <o:OLEObject Type="Embed" ProgID="Equation.DSMT4" ShapeID="_x0000_i1060" DrawAspect="Content" ObjectID="_1334662616" r:id="rId81"/>
        </w:object>
      </w:r>
      <w:r w:rsidR="00AE77DD">
        <w:rPr>
          <w:rFonts w:ascii="Helvetica" w:hAnsi="Helvetica"/>
        </w:rPr>
        <w:t xml:space="preserve"> is the fitness of genotype </w:t>
      </w:r>
      <w:r w:rsidR="00AE77DD" w:rsidRPr="00AE77DD">
        <w:rPr>
          <w:rFonts w:ascii="Helvetica" w:hAnsi="Helvetica"/>
          <w:position w:val="-4"/>
        </w:rPr>
        <w:object w:dxaOrig="200" w:dyaOrig="200" w14:anchorId="5B55A09F">
          <v:shape id="_x0000_i1061" type="#_x0000_t75" style="width:10.4pt;height:10.4pt" o:ole="">
            <v:imagedata r:id="rId82" o:title=""/>
          </v:shape>
          <o:OLEObject Type="Embed" ProgID="Equation.DSMT4" ShapeID="_x0000_i1061" DrawAspect="Content" ObjectID="_1334662617" r:id="rId83"/>
        </w:object>
      </w:r>
      <w:r w:rsidR="00AE77DD">
        <w:rPr>
          <w:rFonts w:ascii="Helvetica" w:hAnsi="Helvetica"/>
        </w:rPr>
        <w:t xml:space="preserve"> in the presence of antibiotic </w:t>
      </w:r>
      <w:r w:rsidR="00AE77DD" w:rsidRPr="00AE77DD">
        <w:rPr>
          <w:rFonts w:ascii="Helvetica" w:hAnsi="Helvetica"/>
          <w:position w:val="-10"/>
        </w:rPr>
        <w:object w:dxaOrig="240" w:dyaOrig="320" w14:anchorId="35CC37B4">
          <v:shape id="_x0000_i1062" type="#_x0000_t75" style="width:12pt;height:16pt" o:ole="">
            <v:imagedata r:id="rId84" o:title=""/>
          </v:shape>
          <o:OLEObject Type="Embed" ProgID="Equation.DSMT4" ShapeID="_x0000_i1062" DrawAspect="Content" ObjectID="_1334662618" r:id="rId85"/>
        </w:object>
      </w:r>
      <w:r w:rsidR="00AE77DD">
        <w:rPr>
          <w:rFonts w:ascii="Helvetica" w:hAnsi="Helvetica"/>
        </w:rPr>
        <w:t>.</w:t>
      </w:r>
      <w:commentRangeEnd w:id="147"/>
      <w:r w:rsidR="00280814">
        <w:rPr>
          <w:rStyle w:val="CommentReference"/>
        </w:rPr>
        <w:commentReference w:id="147"/>
      </w:r>
      <w:r w:rsidR="002950F1">
        <w:rPr>
          <w:rFonts w:ascii="Helvetica" w:hAnsi="Helvetica"/>
        </w:rPr>
        <w:t xml:space="preserve"> This fitness is a growth rate, </w:t>
      </w:r>
      <w:r w:rsidR="0053138A">
        <w:rPr>
          <w:rFonts w:ascii="Helvetica" w:hAnsi="Helvetica"/>
        </w:rPr>
        <w:t>so we are here using the letter</w:t>
      </w:r>
      <w:r w:rsidR="0053138A" w:rsidRPr="00300D0A">
        <w:rPr>
          <w:rFonts w:ascii="Helvetica" w:hAnsi="Helvetica"/>
          <w:position w:val="-10"/>
        </w:rPr>
        <w:object w:dxaOrig="220" w:dyaOrig="320" w14:anchorId="0160F5EB">
          <v:shape id="_x0000_i1063" type="#_x0000_t75" style="width:11.2pt;height:16pt" o:ole="">
            <v:imagedata r:id="rId86" o:title=""/>
          </v:shape>
          <o:OLEObject Type="Embed" ProgID="Equation.DSMT4" ShapeID="_x0000_i1063" DrawAspect="Content" ObjectID="_1334662619" r:id="rId87"/>
        </w:object>
      </w:r>
      <w:r w:rsidR="0053138A">
        <w:rPr>
          <w:rFonts w:ascii="Helvetica" w:hAnsi="Helvetica"/>
          <w:position w:val="-10"/>
        </w:rPr>
        <w:t xml:space="preserve"> </w:t>
      </w:r>
      <w:r w:rsidR="002950F1">
        <w:rPr>
          <w:rFonts w:ascii="Helvetica" w:hAnsi="Helvetica"/>
        </w:rPr>
        <w:t>for a quantity</w:t>
      </w:r>
      <w:r w:rsidR="0053138A">
        <w:rPr>
          <w:rFonts w:ascii="Helvetica" w:hAnsi="Helvetica"/>
        </w:rPr>
        <w:t xml:space="preserve"> often denoted by</w:t>
      </w:r>
      <w:r w:rsidR="0053138A" w:rsidRPr="00FC57BC">
        <w:rPr>
          <w:rFonts w:ascii="Helvetica" w:hAnsi="Helvetica"/>
          <w:position w:val="-6"/>
        </w:rPr>
        <w:object w:dxaOrig="240" w:dyaOrig="220" w14:anchorId="7FC6F1FD">
          <v:shape id="_x0000_i1064" type="#_x0000_t75" style="width:12pt;height:11.2pt" o:ole="">
            <v:imagedata r:id="rId88" o:title=""/>
          </v:shape>
          <o:OLEObject Type="Embed" ProgID="Equation.DSMT4" ShapeID="_x0000_i1064" DrawAspect="Content" ObjectID="_1334662620" r:id="rId89"/>
        </w:object>
      </w:r>
      <w:r w:rsidR="002950F1">
        <w:rPr>
          <w:rFonts w:ascii="Helvetica" w:hAnsi="Helvetica"/>
          <w:position w:val="-6"/>
        </w:rPr>
        <w:t xml:space="preserve">. </w:t>
      </w:r>
    </w:p>
    <w:p w14:paraId="56A98F88" w14:textId="77777777" w:rsidR="00D469B9" w:rsidRPr="00F003D4" w:rsidRDefault="00D469B9" w:rsidP="00D469B9">
      <w:pPr>
        <w:rPr>
          <w:rFonts w:ascii="Helvetica" w:hAnsi="Helvetica"/>
        </w:rPr>
      </w:pPr>
    </w:p>
    <w:p w14:paraId="41F44254" w14:textId="0EE808AE" w:rsidR="00D469B9" w:rsidRPr="00F003D4" w:rsidRDefault="00D469B9" w:rsidP="00D469B9">
      <w:pPr>
        <w:rPr>
          <w:rFonts w:ascii="Helvetica" w:hAnsi="Helvetica"/>
        </w:rPr>
      </w:pPr>
      <w:r w:rsidRPr="00F003D4">
        <w:rPr>
          <w:rFonts w:ascii="Helvetica" w:hAnsi="Helvetica"/>
        </w:rPr>
        <w:t xml:space="preserve">One-Way Analysis of Variance (ANOVA) was </w:t>
      </w:r>
      <w:r w:rsidR="002D64B0" w:rsidRPr="00F003D4">
        <w:rPr>
          <w:rFonts w:ascii="Helvetica" w:hAnsi="Helvetica"/>
        </w:rPr>
        <w:t xml:space="preserve">then </w:t>
      </w:r>
      <w:r w:rsidRPr="00F003D4">
        <w:rPr>
          <w:rFonts w:ascii="Helvetica" w:hAnsi="Helvetica"/>
        </w:rPr>
        <w:t xml:space="preserve">used to compare the means of the growth rates obtained, and to determine if there were significant differences between the growth rates of </w:t>
      </w:r>
      <w:r w:rsidR="00CE062C" w:rsidRPr="00F003D4">
        <w:rPr>
          <w:rFonts w:ascii="Helvetica" w:hAnsi="Helvetica"/>
        </w:rPr>
        <w:t>adjacent</w:t>
      </w:r>
      <w:r w:rsidRPr="00F003D4">
        <w:rPr>
          <w:rFonts w:ascii="Helvetica" w:hAnsi="Helvetica"/>
        </w:rPr>
        <w:t xml:space="preserve"> </w:t>
      </w:r>
      <w:r w:rsidR="00CC4E6C" w:rsidRPr="00F003D4">
        <w:rPr>
          <w:rFonts w:ascii="Helvetica" w:hAnsi="Helvetica"/>
        </w:rPr>
        <w:t>genotype</w:t>
      </w:r>
      <w:r w:rsidRPr="00F003D4">
        <w:rPr>
          <w:rFonts w:ascii="Helvetica" w:hAnsi="Helvetica"/>
        </w:rPr>
        <w:t xml:space="preserve">s. </w:t>
      </w:r>
    </w:p>
    <w:p w14:paraId="013B6745" w14:textId="77777777" w:rsidR="002E1BE9" w:rsidRPr="00F003D4" w:rsidRDefault="002E1BE9" w:rsidP="00D469B9">
      <w:pPr>
        <w:rPr>
          <w:rFonts w:ascii="Helvetica" w:hAnsi="Helvetica"/>
        </w:rPr>
      </w:pPr>
    </w:p>
    <w:p w14:paraId="5EF569ED" w14:textId="5F761011" w:rsidR="002E1BE9" w:rsidRPr="00F003D4" w:rsidRDefault="000C5299" w:rsidP="00D469B9">
      <w:pPr>
        <w:rPr>
          <w:rFonts w:ascii="Helvetica" w:hAnsi="Helvetica"/>
          <w:u w:val="single"/>
        </w:rPr>
      </w:pPr>
      <w:r>
        <w:rPr>
          <w:rFonts w:ascii="Helvetica" w:hAnsi="Helvetica"/>
          <w:u w:val="single"/>
        </w:rPr>
        <w:t>Derivation of fixation probabilities</w:t>
      </w:r>
    </w:p>
    <w:p w14:paraId="365535A8" w14:textId="77777777" w:rsidR="002D64B0" w:rsidRPr="00F003D4" w:rsidRDefault="002D64B0" w:rsidP="00D469B9">
      <w:pPr>
        <w:rPr>
          <w:rFonts w:ascii="Helvetica" w:hAnsi="Helvetica"/>
          <w:i/>
        </w:rPr>
      </w:pPr>
    </w:p>
    <w:p w14:paraId="3E7C6926" w14:textId="77777777" w:rsidR="000C5299" w:rsidRDefault="002D64B0" w:rsidP="00FB4476">
      <w:pPr>
        <w:widowControl w:val="0"/>
        <w:autoSpaceDE w:val="0"/>
        <w:autoSpaceDN w:val="0"/>
        <w:adjustRightInd w:val="0"/>
        <w:rPr>
          <w:rFonts w:ascii="Helvetica" w:hAnsi="Helvetica"/>
        </w:rPr>
      </w:pPr>
      <w:r w:rsidRPr="00F003D4">
        <w:rPr>
          <w:rFonts w:ascii="Helvetica" w:hAnsi="Helvetica"/>
        </w:rPr>
        <w:t>Once the growth rates have been determined under various experimental conditions, the next step is to use them to compute fixation probabilities.</w:t>
      </w:r>
      <w:r w:rsidR="008405EA">
        <w:rPr>
          <w:rFonts w:ascii="Helvetica" w:hAnsi="Helvetica"/>
        </w:rPr>
        <w:t xml:space="preserve"> </w:t>
      </w:r>
    </w:p>
    <w:p w14:paraId="3E9B66C1" w14:textId="77777777" w:rsidR="000C5299" w:rsidRDefault="000C5299" w:rsidP="00FB4476">
      <w:pPr>
        <w:widowControl w:val="0"/>
        <w:autoSpaceDE w:val="0"/>
        <w:autoSpaceDN w:val="0"/>
        <w:adjustRightInd w:val="0"/>
        <w:rPr>
          <w:rFonts w:ascii="Helvetica" w:hAnsi="Helvetica"/>
        </w:rPr>
      </w:pPr>
    </w:p>
    <w:p w14:paraId="365671F9" w14:textId="4CBAB011" w:rsidR="000C5299" w:rsidRDefault="000C5299" w:rsidP="00FB4476">
      <w:pPr>
        <w:widowControl w:val="0"/>
        <w:autoSpaceDE w:val="0"/>
        <w:autoSpaceDN w:val="0"/>
        <w:adjustRightInd w:val="0"/>
        <w:rPr>
          <w:rFonts w:ascii="Helvetica" w:hAnsi="Helvetica"/>
        </w:rPr>
      </w:pPr>
      <w:r>
        <w:rPr>
          <w:rFonts w:ascii="Helvetica" w:hAnsi="Helvetica"/>
        </w:rPr>
        <w:t>???</w:t>
      </w:r>
    </w:p>
    <w:p w14:paraId="471C7AB4" w14:textId="45DAB8D0" w:rsidR="00FB4476" w:rsidRPr="00F003D4" w:rsidRDefault="002D64B0" w:rsidP="00FB4476">
      <w:pPr>
        <w:widowControl w:val="0"/>
        <w:autoSpaceDE w:val="0"/>
        <w:autoSpaceDN w:val="0"/>
        <w:adjustRightInd w:val="0"/>
        <w:rPr>
          <w:rFonts w:ascii="Helvetica" w:hAnsi="Helvetica" w:cs="Times New Roman"/>
        </w:rPr>
      </w:pPr>
      <w:r w:rsidRPr="00F003D4">
        <w:rPr>
          <w:rFonts w:ascii="Helvetica" w:hAnsi="Helvetica"/>
        </w:rPr>
        <w:t>These probabilities can be computed through the use of selection coefficients.</w:t>
      </w:r>
      <w:r w:rsidR="008405EA">
        <w:rPr>
          <w:rFonts w:ascii="Helvetica" w:hAnsi="Helvetica"/>
        </w:rPr>
        <w:t xml:space="preserve"> </w:t>
      </w:r>
      <w:r w:rsidR="00FB4476" w:rsidRPr="00F003D4">
        <w:rPr>
          <w:rFonts w:ascii="Helvetica" w:hAnsi="Helvetica" w:cs="Times New Roman"/>
        </w:rPr>
        <w:t>The key step is to note that the selection coefficient can be described in terms of the experimentally derived growth rates, which in turn can be used to compute the desired fixation probabilities of mutations.</w:t>
      </w:r>
    </w:p>
    <w:p w14:paraId="2EB920E1" w14:textId="77777777" w:rsidR="002D64B0" w:rsidRPr="00F003D4" w:rsidRDefault="002D64B0" w:rsidP="00D469B9">
      <w:pPr>
        <w:rPr>
          <w:rFonts w:ascii="Helvetica" w:hAnsi="Helvetica"/>
        </w:rPr>
      </w:pPr>
    </w:p>
    <w:p w14:paraId="7AE40100" w14:textId="78781B77" w:rsidR="00AE6275" w:rsidRPr="00F003D4" w:rsidRDefault="00AE6275" w:rsidP="00D469B9">
      <w:pPr>
        <w:rPr>
          <w:rFonts w:ascii="Helvetica" w:hAnsi="Helvetica"/>
          <w:i/>
        </w:rPr>
      </w:pPr>
      <w:r w:rsidRPr="00F003D4">
        <w:rPr>
          <w:rFonts w:ascii="Helvetica" w:hAnsi="Helvetica"/>
          <w:i/>
        </w:rPr>
        <w:t>Selection Coefficients</w:t>
      </w:r>
    </w:p>
    <w:p w14:paraId="7C30B006" w14:textId="7A201D7B" w:rsidR="00E313BD" w:rsidRPr="00F003D4" w:rsidRDefault="002D64B0" w:rsidP="00E313BD">
      <w:pPr>
        <w:widowControl w:val="0"/>
        <w:autoSpaceDE w:val="0"/>
        <w:autoSpaceDN w:val="0"/>
        <w:adjustRightInd w:val="0"/>
        <w:rPr>
          <w:rFonts w:ascii="Helvetica" w:hAnsi="Helvetica" w:cs="Times New Roman"/>
        </w:rPr>
      </w:pPr>
      <w:r w:rsidRPr="00F003D4">
        <w:rPr>
          <w:rFonts w:ascii="Helvetica" w:hAnsi="Helvetica"/>
        </w:rPr>
        <w:t xml:space="preserve">Consider a </w:t>
      </w:r>
      <w:r w:rsidR="00E313BD" w:rsidRPr="00F003D4">
        <w:rPr>
          <w:rFonts w:ascii="Helvetica" w:hAnsi="Helvetica" w:cs="Times New Roman"/>
        </w:rPr>
        <w:t>population with non-overlapping generations</w:t>
      </w:r>
      <w:r w:rsidRPr="00F003D4">
        <w:rPr>
          <w:rFonts w:ascii="Helvetica" w:hAnsi="Helvetica" w:cs="Times New Roman"/>
        </w:rPr>
        <w:t>.</w:t>
      </w:r>
      <w:r w:rsidR="008405EA">
        <w:rPr>
          <w:rFonts w:ascii="Helvetica" w:hAnsi="Helvetica" w:cs="Times New Roman"/>
        </w:rPr>
        <w:t xml:space="preserve"> </w:t>
      </w:r>
      <w:r w:rsidRPr="00F003D4">
        <w:rPr>
          <w:rFonts w:ascii="Helvetica" w:hAnsi="Helvetica" w:cs="Times New Roman"/>
        </w:rPr>
        <w:t>In this case,</w:t>
      </w:r>
      <w:r w:rsidR="00E313BD" w:rsidRPr="00F003D4">
        <w:rPr>
          <w:rFonts w:ascii="Helvetica" w:hAnsi="Helvetica" w:cs="Times New Roman"/>
        </w:rPr>
        <w:t xml:space="preserve"> </w:t>
      </w:r>
      <w:r w:rsidRPr="00F003D4">
        <w:rPr>
          <w:rFonts w:ascii="Helvetica" w:hAnsi="Helvetica" w:cs="Times New Roman"/>
        </w:rPr>
        <w:t xml:space="preserve">starting from an initial population size, </w:t>
      </w:r>
      <w:r w:rsidR="00ED062B" w:rsidRPr="00CE062C">
        <w:rPr>
          <w:rFonts w:ascii="Helvetica" w:hAnsi="Helvetica" w:cs="Times New Roman"/>
          <w:position w:val="-10"/>
        </w:rPr>
        <w:object w:dxaOrig="340" w:dyaOrig="320" w14:anchorId="2A5B520A">
          <v:shape id="_x0000_i1065" type="#_x0000_t75" style="width:16.8pt;height:16pt" o:ole="">
            <v:imagedata r:id="rId90" o:title=""/>
          </v:shape>
          <o:OLEObject Type="Embed" ProgID="Equation.DSMT4" ShapeID="_x0000_i1065" DrawAspect="Content" ObjectID="_1334662621" r:id="rId91"/>
        </w:object>
      </w:r>
      <w:r w:rsidRPr="00F003D4">
        <w:rPr>
          <w:rFonts w:ascii="Helvetica" w:hAnsi="Helvetica" w:cs="Times New Roman"/>
        </w:rPr>
        <w:t>, th</w:t>
      </w:r>
      <w:r w:rsidR="00E313BD" w:rsidRPr="00F003D4">
        <w:rPr>
          <w:rFonts w:ascii="Helvetica" w:hAnsi="Helvetica" w:cs="Times New Roman"/>
        </w:rPr>
        <w:t>e population size</w:t>
      </w:r>
      <w:r w:rsidRPr="00F003D4">
        <w:rPr>
          <w:rFonts w:ascii="Helvetica" w:hAnsi="Helvetica" w:cs="Times New Roman"/>
        </w:rPr>
        <w:t xml:space="preserve">, </w:t>
      </w:r>
      <w:r w:rsidR="00ED062B" w:rsidRPr="00ED062B">
        <w:rPr>
          <w:rFonts w:ascii="Helvetica" w:hAnsi="Helvetica" w:cs="Times New Roman"/>
          <w:position w:val="-4"/>
        </w:rPr>
        <w:object w:dxaOrig="260" w:dyaOrig="240" w14:anchorId="251AD437">
          <v:shape id="_x0000_i1066" type="#_x0000_t75" style="width:12.8pt;height:12pt" o:ole="">
            <v:imagedata r:id="rId92" o:title=""/>
          </v:shape>
          <o:OLEObject Type="Embed" ProgID="Equation.DSMT4" ShapeID="_x0000_i1066" DrawAspect="Content" ObjectID="_1334662622" r:id="rId93"/>
        </w:object>
      </w:r>
      <w:r w:rsidRPr="00F003D4">
        <w:rPr>
          <w:rFonts w:ascii="Helvetica" w:hAnsi="Helvetica" w:cs="Times New Roman"/>
        </w:rPr>
        <w:t xml:space="preserve">, after some number of generations, </w:t>
      </w:r>
      <w:r w:rsidR="00D709DA">
        <w:rPr>
          <w:rFonts w:ascii="Helvetica" w:hAnsi="Helvetica" w:cs="Times New Roman"/>
          <w:position w:val="-10"/>
        </w:rPr>
        <w:pict w14:anchorId="3DCC3F5C">
          <v:shape id="_x0000_i1067" type="#_x0000_t75" style="width:10.4pt;height:12.8pt">
            <v:imagedata r:id="rId94" o:title=""/>
          </v:shape>
        </w:pict>
      </w:r>
      <w:proofErr w:type="gramStart"/>
      <w:r w:rsidRPr="00F003D4">
        <w:rPr>
          <w:rFonts w:ascii="Helvetica" w:hAnsi="Helvetica" w:cs="Times New Roman"/>
        </w:rPr>
        <w:t>,can</w:t>
      </w:r>
      <w:proofErr w:type="gramEnd"/>
      <w:r w:rsidRPr="00F003D4">
        <w:rPr>
          <w:rFonts w:ascii="Helvetica" w:hAnsi="Helvetica" w:cs="Times New Roman"/>
        </w:rPr>
        <w:t xml:space="preserve"> be given </w:t>
      </w:r>
      <w:r w:rsidR="00E313BD" w:rsidRPr="00F003D4">
        <w:rPr>
          <w:rFonts w:ascii="Helvetica" w:hAnsi="Helvetica" w:cs="Times New Roman"/>
        </w:rPr>
        <w:t>by</w:t>
      </w:r>
    </w:p>
    <w:p w14:paraId="0AEA0996" w14:textId="13ED4EFA" w:rsidR="00B54B8C" w:rsidRPr="00F003D4" w:rsidRDefault="00ED0372" w:rsidP="00514B64">
      <w:pPr>
        <w:pStyle w:val="MTDisplayEquation"/>
        <w:rPr>
          <w:rFonts w:ascii="Helvetica" w:hAnsi="Helvetica"/>
          <w:sz w:val="24"/>
          <w:szCs w:val="24"/>
        </w:rPr>
      </w:pPr>
      <w:r w:rsidRPr="00F003D4">
        <w:rPr>
          <w:rFonts w:ascii="Helvetica" w:hAnsi="Helvetica"/>
          <w:sz w:val="24"/>
          <w:szCs w:val="24"/>
        </w:rPr>
        <w:t>(1)</w:t>
      </w:r>
      <w:r w:rsidRPr="00F003D4">
        <w:rPr>
          <w:rFonts w:ascii="Helvetica" w:hAnsi="Helvetica"/>
          <w:sz w:val="24"/>
          <w:szCs w:val="24"/>
        </w:rPr>
        <w:tab/>
      </w:r>
      <w:r w:rsidR="00ED062B" w:rsidRPr="00CE062C">
        <w:rPr>
          <w:rFonts w:ascii="Helvetica" w:hAnsi="Helvetica"/>
          <w:position w:val="-10"/>
          <w:sz w:val="24"/>
          <w:szCs w:val="24"/>
        </w:rPr>
        <w:object w:dxaOrig="1080" w:dyaOrig="360" w14:anchorId="0B5D4358">
          <v:shape id="_x0000_i1068" type="#_x0000_t75" style="width:54.4pt;height:18.4pt" o:ole="">
            <v:imagedata r:id="rId95" o:title=""/>
          </v:shape>
          <o:OLEObject Type="Embed" ProgID="Equation.DSMT4" ShapeID="_x0000_i1068" DrawAspect="Content" ObjectID="_1334662623" r:id="rId96"/>
        </w:object>
      </w:r>
      <w:r w:rsidR="002D64B0" w:rsidRPr="00F003D4">
        <w:rPr>
          <w:rFonts w:ascii="Helvetica" w:hAnsi="Helvetica"/>
          <w:sz w:val="24"/>
          <w:szCs w:val="24"/>
        </w:rPr>
        <w:t>.</w:t>
      </w:r>
    </w:p>
    <w:p w14:paraId="72DDD0D6" w14:textId="12F7B0A7" w:rsidR="00E313BD" w:rsidRPr="00F003D4" w:rsidRDefault="00E313BD" w:rsidP="00E313BD">
      <w:pPr>
        <w:widowControl w:val="0"/>
        <w:autoSpaceDE w:val="0"/>
        <w:autoSpaceDN w:val="0"/>
        <w:adjustRightInd w:val="0"/>
        <w:rPr>
          <w:rFonts w:ascii="Helvetica" w:hAnsi="Helvetica" w:cs="Times New Roman"/>
        </w:rPr>
      </w:pPr>
    </w:p>
    <w:p w14:paraId="5325363A" w14:textId="2EE4C531" w:rsidR="00E313BD" w:rsidRPr="00F003D4" w:rsidRDefault="002D64B0" w:rsidP="00E313BD">
      <w:pPr>
        <w:widowControl w:val="0"/>
        <w:autoSpaceDE w:val="0"/>
        <w:autoSpaceDN w:val="0"/>
        <w:adjustRightInd w:val="0"/>
        <w:rPr>
          <w:rFonts w:ascii="Helvetica" w:hAnsi="Helvetica" w:cs="Times New Roman"/>
        </w:rPr>
      </w:pPr>
      <w:r w:rsidRPr="00F003D4">
        <w:rPr>
          <w:rFonts w:ascii="Helvetica" w:hAnsi="Helvetica" w:cs="Times New Roman"/>
        </w:rPr>
        <w:t>Here, t</w:t>
      </w:r>
      <w:r w:rsidR="00B54B8C" w:rsidRPr="00F003D4">
        <w:rPr>
          <w:rFonts w:ascii="Helvetica" w:hAnsi="Helvetica" w:cs="Times New Roman"/>
        </w:rPr>
        <w:t xml:space="preserve">he </w:t>
      </w:r>
      <w:r w:rsidR="00B54B8C" w:rsidRPr="00F003D4">
        <w:rPr>
          <w:rFonts w:ascii="Helvetica" w:hAnsi="Helvetica" w:cs="Times New Roman"/>
          <w:i/>
        </w:rPr>
        <w:t>absolute fi</w:t>
      </w:r>
      <w:r w:rsidR="00E313BD" w:rsidRPr="00F003D4">
        <w:rPr>
          <w:rFonts w:ascii="Helvetica" w:hAnsi="Helvetica" w:cs="Times New Roman"/>
          <w:i/>
        </w:rPr>
        <w:t>tness</w:t>
      </w:r>
      <w:r w:rsidR="00E313BD" w:rsidRPr="00F003D4">
        <w:rPr>
          <w:rFonts w:ascii="Helvetica" w:hAnsi="Helvetica" w:cs="Times New Roman"/>
        </w:rPr>
        <w:t xml:space="preserve"> </w:t>
      </w:r>
      <w:r w:rsidR="00D709DA">
        <w:rPr>
          <w:rFonts w:ascii="Helvetica" w:hAnsi="Helvetica" w:cs="Times New Roman"/>
          <w:position w:val="-4"/>
        </w:rPr>
        <w:pict w14:anchorId="45AF4413">
          <v:shape id="_x0000_i1069" type="#_x0000_t75" style="width:15.2pt;height:12pt">
            <v:imagedata r:id="rId97" o:title=""/>
          </v:shape>
        </w:pict>
      </w:r>
      <w:r w:rsidR="00E313BD" w:rsidRPr="00F003D4">
        <w:rPr>
          <w:rFonts w:ascii="Helvetica" w:hAnsi="Helvetica" w:cs="Times New Roman"/>
        </w:rPr>
        <w:t>is a measure of the expected reproductive success</w:t>
      </w:r>
      <w:r w:rsidR="002E4F6F" w:rsidRPr="00F003D4">
        <w:rPr>
          <w:rFonts w:ascii="Helvetica" w:hAnsi="Helvetica" w:cs="Times New Roman"/>
        </w:rPr>
        <w:t xml:space="preserve"> and could be viewed as the probability of survival or the fraction of individuals that survive in the next generation.</w:t>
      </w:r>
      <w:r w:rsidR="00514B64" w:rsidRPr="00F003D4">
        <w:rPr>
          <w:rFonts w:ascii="Helvetica" w:hAnsi="Helvetica" w:cs="Times New Roman"/>
        </w:rPr>
        <w:t xml:space="preserve"> In </w:t>
      </w:r>
      <w:r w:rsidR="00E313BD" w:rsidRPr="00F003D4">
        <w:rPr>
          <w:rFonts w:ascii="Helvetica" w:hAnsi="Helvetica" w:cs="Times New Roman"/>
        </w:rPr>
        <w:t>a population wh</w:t>
      </w:r>
      <w:r w:rsidR="00B54B8C" w:rsidRPr="00F003D4">
        <w:rPr>
          <w:rFonts w:ascii="Helvetica" w:hAnsi="Helvetica" w:cs="Times New Roman"/>
        </w:rPr>
        <w:t xml:space="preserve">ere the </w:t>
      </w:r>
      <w:proofErr w:type="gramStart"/>
      <w:r w:rsidR="00B54B8C" w:rsidRPr="00F003D4">
        <w:rPr>
          <w:rFonts w:ascii="Helvetica" w:hAnsi="Helvetica" w:cs="Times New Roman"/>
        </w:rPr>
        <w:t>wild-type</w:t>
      </w:r>
      <w:proofErr w:type="gramEnd"/>
      <w:r w:rsidR="00B54B8C" w:rsidRPr="00F003D4">
        <w:rPr>
          <w:rFonts w:ascii="Helvetica" w:hAnsi="Helvetica" w:cs="Times New Roman"/>
        </w:rPr>
        <w:t xml:space="preserve"> has absolute fi</w:t>
      </w:r>
      <w:r w:rsidR="00E313BD" w:rsidRPr="00F003D4">
        <w:rPr>
          <w:rFonts w:ascii="Helvetica" w:hAnsi="Helvetica" w:cs="Times New Roman"/>
        </w:rPr>
        <w:t xml:space="preserve">tness </w:t>
      </w:r>
      <w:r w:rsidR="00D709DA">
        <w:rPr>
          <w:rFonts w:ascii="Helvetica" w:hAnsi="Helvetica" w:cs="Times New Roman"/>
          <w:position w:val="-10"/>
        </w:rPr>
        <w:pict w14:anchorId="45A72AA5">
          <v:shape id="_x0000_i1070" type="#_x0000_t75" style="width:16.8pt;height:16pt">
            <v:imagedata r:id="rId98" o:title=""/>
          </v:shape>
        </w:pict>
      </w:r>
      <w:r w:rsidR="00E313BD" w:rsidRPr="00F003D4">
        <w:rPr>
          <w:rFonts w:ascii="Helvetica" w:hAnsi="Helvetica" w:cs="Times New Roman"/>
        </w:rPr>
        <w:t>,</w:t>
      </w:r>
      <w:r w:rsidR="00486786" w:rsidRPr="00F003D4">
        <w:rPr>
          <w:rFonts w:ascii="Helvetica" w:hAnsi="Helvetica" w:cs="Times New Roman"/>
        </w:rPr>
        <w:t xml:space="preserve"> </w:t>
      </w:r>
      <w:r w:rsidR="00E313BD" w:rsidRPr="00F003D4">
        <w:rPr>
          <w:rFonts w:ascii="Helvetica" w:hAnsi="Helvetica" w:cs="Times New Roman"/>
        </w:rPr>
        <w:t>an</w:t>
      </w:r>
      <w:r w:rsidR="00486786" w:rsidRPr="00F003D4">
        <w:rPr>
          <w:rFonts w:ascii="Helvetica" w:hAnsi="Helvetica" w:cs="Times New Roman"/>
        </w:rPr>
        <w:t xml:space="preserve">d a single mutant has absolute </w:t>
      </w:r>
      <w:r w:rsidR="007E01EB" w:rsidRPr="00F003D4">
        <w:rPr>
          <w:rFonts w:ascii="Helvetica" w:hAnsi="Helvetica" w:cs="Times New Roman"/>
        </w:rPr>
        <w:t>fi</w:t>
      </w:r>
      <w:r w:rsidR="00E313BD" w:rsidRPr="00F003D4">
        <w:rPr>
          <w:rFonts w:ascii="Helvetica" w:hAnsi="Helvetica" w:cs="Times New Roman"/>
        </w:rPr>
        <w:t xml:space="preserve">tness </w:t>
      </w:r>
      <w:r w:rsidR="00D709DA">
        <w:rPr>
          <w:rFonts w:ascii="Helvetica" w:hAnsi="Helvetica" w:cs="Times New Roman"/>
          <w:position w:val="-10"/>
        </w:rPr>
        <w:pict w14:anchorId="7FE7E204">
          <v:shape id="_x0000_i1071" type="#_x0000_t75" style="width:16pt;height:16pt">
            <v:imagedata r:id="rId99" o:title=""/>
          </v:shape>
        </w:pict>
      </w:r>
      <w:r w:rsidRPr="00F003D4">
        <w:rPr>
          <w:rFonts w:ascii="Helvetica" w:hAnsi="Helvetica" w:cs="Times New Roman"/>
        </w:rPr>
        <w:t>t</w:t>
      </w:r>
      <w:r w:rsidR="00E313BD" w:rsidRPr="00F003D4">
        <w:rPr>
          <w:rFonts w:ascii="Helvetica" w:hAnsi="Helvetica" w:cs="Times New Roman"/>
        </w:rPr>
        <w:t xml:space="preserve">he </w:t>
      </w:r>
      <w:r w:rsidR="00E313BD" w:rsidRPr="00F003D4">
        <w:rPr>
          <w:rFonts w:ascii="Helvetica" w:hAnsi="Helvetica" w:cs="Times New Roman"/>
          <w:i/>
        </w:rPr>
        <w:t>relative</w:t>
      </w:r>
      <w:r w:rsidR="00486786" w:rsidRPr="00F003D4">
        <w:rPr>
          <w:rFonts w:ascii="Helvetica" w:hAnsi="Helvetica" w:cs="Times New Roman"/>
          <w:i/>
        </w:rPr>
        <w:t xml:space="preserve"> f</w:t>
      </w:r>
      <w:r w:rsidR="007E01EB" w:rsidRPr="00F003D4">
        <w:rPr>
          <w:rFonts w:ascii="Helvetica" w:hAnsi="Helvetica" w:cs="Times New Roman"/>
          <w:i/>
        </w:rPr>
        <w:t>i</w:t>
      </w:r>
      <w:r w:rsidR="00E313BD" w:rsidRPr="00F003D4">
        <w:rPr>
          <w:rFonts w:ascii="Helvetica" w:hAnsi="Helvetica" w:cs="Times New Roman"/>
          <w:i/>
        </w:rPr>
        <w:t>tness</w:t>
      </w:r>
      <w:r w:rsidR="00E313BD" w:rsidRPr="00F003D4">
        <w:rPr>
          <w:rFonts w:ascii="Helvetica" w:hAnsi="Helvetica" w:cs="Times New Roman"/>
        </w:rPr>
        <w:t xml:space="preserve"> </w:t>
      </w:r>
      <w:r w:rsidR="00D709DA">
        <w:rPr>
          <w:rFonts w:ascii="Helvetica" w:hAnsi="Helvetica" w:cs="Times New Roman"/>
          <w:position w:val="-10"/>
        </w:rPr>
        <w:pict w14:anchorId="6F7DAEAA">
          <v:shape id="_x0000_i1072" type="#_x0000_t75" style="width:14.4pt;height:16pt">
            <v:imagedata r:id="rId100" o:title=""/>
          </v:shape>
        </w:pict>
      </w:r>
      <w:r w:rsidR="00E313BD" w:rsidRPr="00F003D4">
        <w:rPr>
          <w:rFonts w:ascii="Helvetica" w:hAnsi="Helvetica" w:cs="Times New Roman"/>
        </w:rPr>
        <w:t xml:space="preserve"> </w:t>
      </w:r>
      <w:r w:rsidRPr="00F003D4">
        <w:rPr>
          <w:rFonts w:ascii="Helvetica" w:hAnsi="Helvetica" w:cs="Times New Roman"/>
        </w:rPr>
        <w:t>can be</w:t>
      </w:r>
      <w:r w:rsidR="00486786" w:rsidRPr="00F003D4">
        <w:rPr>
          <w:rFonts w:ascii="Helvetica" w:hAnsi="Helvetica" w:cs="Times New Roman"/>
        </w:rPr>
        <w:t xml:space="preserve"> define</w:t>
      </w:r>
      <w:r w:rsidR="00E313BD" w:rsidRPr="00F003D4">
        <w:rPr>
          <w:rFonts w:ascii="Helvetica" w:hAnsi="Helvetica" w:cs="Times New Roman"/>
        </w:rPr>
        <w:t>d</w:t>
      </w:r>
      <w:r w:rsidR="00514B64" w:rsidRPr="00F003D4">
        <w:rPr>
          <w:rFonts w:ascii="Helvetica" w:hAnsi="Helvetica" w:cs="Times New Roman"/>
        </w:rPr>
        <w:t xml:space="preserve"> </w:t>
      </w:r>
      <w:r w:rsidRPr="00F003D4">
        <w:rPr>
          <w:rFonts w:ascii="Helvetica" w:hAnsi="Helvetica" w:cs="Times New Roman"/>
        </w:rPr>
        <w:t>by</w:t>
      </w:r>
    </w:p>
    <w:p w14:paraId="199D8E80" w14:textId="337B1A9C" w:rsidR="00486786" w:rsidRPr="00F003D4" w:rsidRDefault="00486786" w:rsidP="00514B64">
      <w:pPr>
        <w:pStyle w:val="MTDisplayEquation"/>
        <w:rPr>
          <w:rFonts w:ascii="Helvetica" w:hAnsi="Helvetica"/>
          <w:sz w:val="24"/>
          <w:szCs w:val="24"/>
        </w:rPr>
      </w:pPr>
      <w:r w:rsidRPr="00F003D4">
        <w:rPr>
          <w:rFonts w:ascii="Helvetica" w:hAnsi="Helvetica"/>
          <w:sz w:val="24"/>
          <w:szCs w:val="24"/>
        </w:rPr>
        <w:tab/>
      </w:r>
      <w:r w:rsidR="0065777E" w:rsidRPr="00CE062C">
        <w:rPr>
          <w:rFonts w:ascii="Helvetica" w:hAnsi="Helvetica"/>
          <w:position w:val="-30"/>
          <w:sz w:val="24"/>
          <w:szCs w:val="24"/>
        </w:rPr>
        <w:object w:dxaOrig="860" w:dyaOrig="680" w14:anchorId="1F199523">
          <v:shape id="_x0000_i1073" type="#_x0000_t75" style="width:43.2pt;height:34.4pt" o:ole="">
            <v:imagedata r:id="rId101" o:title=""/>
          </v:shape>
          <o:OLEObject Type="Embed" ProgID="Equation.DSMT4" ShapeID="_x0000_i1073" DrawAspect="Content" ObjectID="_1334662624" r:id="rId102"/>
        </w:object>
      </w:r>
      <w:r w:rsidR="002D64B0" w:rsidRPr="00F003D4">
        <w:rPr>
          <w:rFonts w:ascii="Helvetica" w:hAnsi="Helvetica"/>
          <w:sz w:val="24"/>
          <w:szCs w:val="24"/>
        </w:rPr>
        <w:t>.</w:t>
      </w:r>
    </w:p>
    <w:p w14:paraId="56A861AE" w14:textId="77777777" w:rsidR="00FB4476" w:rsidRPr="00F003D4" w:rsidRDefault="00FB4476" w:rsidP="00E313BD">
      <w:pPr>
        <w:widowControl w:val="0"/>
        <w:autoSpaceDE w:val="0"/>
        <w:autoSpaceDN w:val="0"/>
        <w:adjustRightInd w:val="0"/>
        <w:rPr>
          <w:rFonts w:ascii="Helvetica" w:hAnsi="Helvetica" w:cs="Times New Roman"/>
        </w:rPr>
      </w:pPr>
    </w:p>
    <w:p w14:paraId="423AD943" w14:textId="10F0B3A8" w:rsidR="00E313BD" w:rsidRPr="00F003D4" w:rsidRDefault="00486786" w:rsidP="00E313BD">
      <w:pPr>
        <w:widowControl w:val="0"/>
        <w:autoSpaceDE w:val="0"/>
        <w:autoSpaceDN w:val="0"/>
        <w:adjustRightInd w:val="0"/>
        <w:rPr>
          <w:rFonts w:ascii="Helvetica" w:hAnsi="Helvetica" w:cs="Times New Roman"/>
        </w:rPr>
      </w:pPr>
      <w:r w:rsidRPr="00F003D4">
        <w:rPr>
          <w:rFonts w:ascii="Helvetica" w:hAnsi="Helvetica" w:cs="Times New Roman"/>
        </w:rPr>
        <w:t>T</w:t>
      </w:r>
      <w:r w:rsidR="00E313BD" w:rsidRPr="00F003D4">
        <w:rPr>
          <w:rFonts w:ascii="Helvetica" w:hAnsi="Helvetica" w:cs="Times New Roman"/>
        </w:rPr>
        <w:t>he selection co</w:t>
      </w:r>
      <w:r w:rsidRPr="00F003D4">
        <w:rPr>
          <w:rFonts w:ascii="Helvetica" w:hAnsi="Helvetica" w:cs="Times New Roman"/>
        </w:rPr>
        <w:t>effi</w:t>
      </w:r>
      <w:r w:rsidR="00E313BD" w:rsidRPr="00F003D4">
        <w:rPr>
          <w:rFonts w:ascii="Helvetica" w:hAnsi="Helvetica" w:cs="Times New Roman"/>
        </w:rPr>
        <w:t xml:space="preserve">cient </w:t>
      </w:r>
      <w:r w:rsidR="002D64B0" w:rsidRPr="00F003D4">
        <w:rPr>
          <w:rFonts w:ascii="Helvetica" w:hAnsi="Helvetica" w:cs="Times New Roman"/>
        </w:rPr>
        <w:t xml:space="preserve">(Gillespie 2004) </w:t>
      </w:r>
      <w:r w:rsidRPr="00F003D4">
        <w:rPr>
          <w:rFonts w:ascii="Helvetica" w:hAnsi="Helvetica" w:cs="Times New Roman"/>
        </w:rPr>
        <w:t xml:space="preserve">can </w:t>
      </w:r>
      <w:r w:rsidR="002D64B0" w:rsidRPr="00F003D4">
        <w:rPr>
          <w:rFonts w:ascii="Helvetica" w:hAnsi="Helvetica" w:cs="Times New Roman"/>
        </w:rPr>
        <w:t xml:space="preserve">now </w:t>
      </w:r>
      <w:r w:rsidRPr="00F003D4">
        <w:rPr>
          <w:rFonts w:ascii="Helvetica" w:hAnsi="Helvetica" w:cs="Times New Roman"/>
        </w:rPr>
        <w:t>be defin</w:t>
      </w:r>
      <w:r w:rsidR="00E313BD" w:rsidRPr="00F003D4">
        <w:rPr>
          <w:rFonts w:ascii="Helvetica" w:hAnsi="Helvetica" w:cs="Times New Roman"/>
        </w:rPr>
        <w:t>ed by</w:t>
      </w:r>
    </w:p>
    <w:p w14:paraId="1839D853" w14:textId="596C1D52" w:rsidR="00486786" w:rsidRPr="00F003D4" w:rsidRDefault="00486786" w:rsidP="00514B64">
      <w:pPr>
        <w:pStyle w:val="MTDisplayEquation"/>
        <w:rPr>
          <w:rFonts w:ascii="Helvetica" w:hAnsi="Helvetica"/>
          <w:sz w:val="24"/>
          <w:szCs w:val="24"/>
        </w:rPr>
      </w:pPr>
      <w:r w:rsidRPr="00F003D4">
        <w:rPr>
          <w:rFonts w:ascii="Helvetica" w:hAnsi="Helvetica"/>
          <w:sz w:val="24"/>
          <w:szCs w:val="24"/>
        </w:rPr>
        <w:tab/>
      </w:r>
      <w:r w:rsidR="00ED062B" w:rsidRPr="00CE062C">
        <w:rPr>
          <w:rFonts w:ascii="Helvetica" w:hAnsi="Helvetica"/>
          <w:position w:val="-10"/>
          <w:sz w:val="24"/>
          <w:szCs w:val="24"/>
        </w:rPr>
        <w:object w:dxaOrig="920" w:dyaOrig="320" w14:anchorId="0D42DEDB">
          <v:shape id="_x0000_i1074" type="#_x0000_t75" style="width:46.4pt;height:16pt" o:ole="">
            <v:imagedata r:id="rId103" o:title=""/>
          </v:shape>
          <o:OLEObject Type="Embed" ProgID="Equation.3" ShapeID="_x0000_i1074" DrawAspect="Content" ObjectID="_1334662625" r:id="rId104"/>
        </w:object>
      </w:r>
      <w:r w:rsidR="002D64B0" w:rsidRPr="00F003D4">
        <w:rPr>
          <w:rFonts w:ascii="Helvetica" w:hAnsi="Helvetica"/>
          <w:sz w:val="24"/>
          <w:szCs w:val="24"/>
        </w:rPr>
        <w:t>,</w:t>
      </w:r>
    </w:p>
    <w:p w14:paraId="63A6EEE1" w14:textId="59A7C724" w:rsidR="002D64B0" w:rsidRPr="00F003D4" w:rsidRDefault="002D64B0" w:rsidP="00E313BD">
      <w:pPr>
        <w:widowControl w:val="0"/>
        <w:autoSpaceDE w:val="0"/>
        <w:autoSpaceDN w:val="0"/>
        <w:adjustRightInd w:val="0"/>
        <w:rPr>
          <w:rFonts w:ascii="Helvetica" w:hAnsi="Helvetica" w:cs="Times New Roman"/>
        </w:rPr>
      </w:pPr>
      <w:proofErr w:type="gramStart"/>
      <w:r w:rsidRPr="00F003D4">
        <w:rPr>
          <w:rFonts w:ascii="Helvetica" w:hAnsi="Helvetica" w:cs="Times New Roman"/>
        </w:rPr>
        <w:t>and</w:t>
      </w:r>
      <w:proofErr w:type="gramEnd"/>
      <w:r w:rsidRPr="00F003D4">
        <w:rPr>
          <w:rFonts w:ascii="Helvetica" w:hAnsi="Helvetica" w:cs="Times New Roman"/>
        </w:rPr>
        <w:t xml:space="preserve"> can be thought of as a measure of fitness of the single mutant relative to the wild-type.</w:t>
      </w:r>
      <w:r w:rsidR="008405EA">
        <w:rPr>
          <w:rFonts w:ascii="Helvetica" w:hAnsi="Helvetica" w:cs="Times New Roman"/>
        </w:rPr>
        <w:t xml:space="preserve"> </w:t>
      </w:r>
      <w:r w:rsidRPr="00F003D4">
        <w:rPr>
          <w:rFonts w:ascii="Helvetica" w:hAnsi="Helvetica" w:cs="Times New Roman"/>
        </w:rPr>
        <w:t xml:space="preserve">If s is </w:t>
      </w:r>
      <w:r w:rsidR="00B5614C" w:rsidRPr="00F003D4">
        <w:rPr>
          <w:rFonts w:ascii="Helvetica" w:hAnsi="Helvetica" w:cs="Times New Roman"/>
        </w:rPr>
        <w:t>positive then the mutant is more</w:t>
      </w:r>
      <w:r w:rsidRPr="00F003D4">
        <w:rPr>
          <w:rFonts w:ascii="Helvetica" w:hAnsi="Helvetica" w:cs="Times New Roman"/>
        </w:rPr>
        <w:t xml:space="preserve"> fit than the </w:t>
      </w:r>
      <w:proofErr w:type="gramStart"/>
      <w:r w:rsidRPr="00F003D4">
        <w:rPr>
          <w:rFonts w:ascii="Helvetica" w:hAnsi="Helvetica" w:cs="Times New Roman"/>
        </w:rPr>
        <w:t>wild-type</w:t>
      </w:r>
      <w:proofErr w:type="gramEnd"/>
      <w:r w:rsidRPr="00F003D4">
        <w:rPr>
          <w:rFonts w:ascii="Helvetica" w:hAnsi="Helvetica" w:cs="Times New Roman"/>
        </w:rPr>
        <w:t>, whereas if s is n</w:t>
      </w:r>
      <w:r w:rsidR="00B5614C" w:rsidRPr="00F003D4">
        <w:rPr>
          <w:rFonts w:ascii="Helvetica" w:hAnsi="Helvetica" w:cs="Times New Roman"/>
        </w:rPr>
        <w:t>egative, then the mutant is less</w:t>
      </w:r>
      <w:r w:rsidRPr="00F003D4">
        <w:rPr>
          <w:rFonts w:ascii="Helvetica" w:hAnsi="Helvetica" w:cs="Times New Roman"/>
        </w:rPr>
        <w:t xml:space="preserve"> fit.</w:t>
      </w:r>
    </w:p>
    <w:p w14:paraId="637E56AE" w14:textId="77777777" w:rsidR="002D64B0" w:rsidRPr="00F003D4" w:rsidRDefault="002D64B0" w:rsidP="00E313BD">
      <w:pPr>
        <w:widowControl w:val="0"/>
        <w:autoSpaceDE w:val="0"/>
        <w:autoSpaceDN w:val="0"/>
        <w:adjustRightInd w:val="0"/>
        <w:rPr>
          <w:rFonts w:ascii="Helvetica" w:hAnsi="Helvetica" w:cs="Times New Roman"/>
        </w:rPr>
      </w:pPr>
    </w:p>
    <w:p w14:paraId="4A4E7B47" w14:textId="6050626F" w:rsidR="00E313BD" w:rsidRPr="00F003D4" w:rsidRDefault="00FB4476" w:rsidP="00E313BD">
      <w:pPr>
        <w:widowControl w:val="0"/>
        <w:autoSpaceDE w:val="0"/>
        <w:autoSpaceDN w:val="0"/>
        <w:adjustRightInd w:val="0"/>
        <w:rPr>
          <w:rFonts w:ascii="Helvetica" w:hAnsi="Helvetica" w:cs="Times New Roman"/>
        </w:rPr>
      </w:pPr>
      <w:r w:rsidRPr="00F003D4">
        <w:rPr>
          <w:rFonts w:ascii="Helvetica" w:hAnsi="Helvetica" w:cs="Times New Roman"/>
        </w:rPr>
        <w:t>To make the</w:t>
      </w:r>
      <w:r w:rsidR="002D64B0" w:rsidRPr="00F003D4">
        <w:rPr>
          <w:rFonts w:ascii="Helvetica" w:hAnsi="Helvetica" w:cs="Times New Roman"/>
        </w:rPr>
        <w:t xml:space="preserve"> connection</w:t>
      </w:r>
      <w:r w:rsidRPr="00F003D4">
        <w:rPr>
          <w:rFonts w:ascii="Helvetica" w:hAnsi="Helvetica" w:cs="Times New Roman"/>
        </w:rPr>
        <w:t xml:space="preserve"> between the selection coefficient and the growth rates</w:t>
      </w:r>
      <w:r w:rsidR="002D64B0" w:rsidRPr="00F003D4">
        <w:rPr>
          <w:rFonts w:ascii="Helvetica" w:hAnsi="Helvetica" w:cs="Times New Roman"/>
        </w:rPr>
        <w:t xml:space="preserve">, the continuous version of </w:t>
      </w:r>
      <w:r w:rsidR="00E313BD" w:rsidRPr="00F003D4">
        <w:rPr>
          <w:rFonts w:ascii="Helvetica" w:hAnsi="Helvetica" w:cs="Times New Roman"/>
        </w:rPr>
        <w:t>equation</w:t>
      </w:r>
      <w:r w:rsidR="002D64B0" w:rsidRPr="00F003D4">
        <w:rPr>
          <w:rFonts w:ascii="Helvetica" w:hAnsi="Helvetica" w:cs="Times New Roman"/>
        </w:rPr>
        <w:t xml:space="preserve"> (1), c</w:t>
      </w:r>
      <w:r w:rsidR="00E313BD" w:rsidRPr="00F003D4">
        <w:rPr>
          <w:rFonts w:ascii="Helvetica" w:hAnsi="Helvetica" w:cs="Times New Roman"/>
        </w:rPr>
        <w:t>an be written as</w:t>
      </w:r>
    </w:p>
    <w:p w14:paraId="2BDAF219" w14:textId="61116FA0" w:rsidR="00ED0372" w:rsidRPr="00F003D4" w:rsidRDefault="00ED0372" w:rsidP="00ED0372">
      <w:pPr>
        <w:pStyle w:val="MTDisplayEquation"/>
        <w:rPr>
          <w:rFonts w:ascii="Helvetica" w:hAnsi="Helvetica"/>
          <w:sz w:val="24"/>
          <w:szCs w:val="24"/>
        </w:rPr>
      </w:pPr>
    </w:p>
    <w:p w14:paraId="139306A5" w14:textId="5C501F3B" w:rsidR="00A5672A" w:rsidRPr="00F003D4" w:rsidRDefault="00A5672A" w:rsidP="00514B64">
      <w:pPr>
        <w:pStyle w:val="MTDisplayEquation"/>
        <w:rPr>
          <w:rFonts w:ascii="Helvetica" w:hAnsi="Helvetica"/>
          <w:sz w:val="24"/>
          <w:szCs w:val="24"/>
        </w:rPr>
      </w:pPr>
      <w:r w:rsidRPr="00F003D4">
        <w:rPr>
          <w:rFonts w:ascii="Helvetica" w:hAnsi="Helvetica"/>
          <w:sz w:val="24"/>
          <w:szCs w:val="24"/>
        </w:rPr>
        <w:tab/>
      </w:r>
      <w:r w:rsidR="00ED062B" w:rsidRPr="00C6201B">
        <w:rPr>
          <w:rFonts w:ascii="Helvetica" w:hAnsi="Helvetica"/>
          <w:position w:val="-10"/>
          <w:sz w:val="24"/>
          <w:szCs w:val="24"/>
        </w:rPr>
        <w:object w:dxaOrig="1120" w:dyaOrig="520" w14:anchorId="6073FA24">
          <v:shape id="_x0000_i1075" type="#_x0000_t75" style="width:56pt;height:26.4pt" o:ole="">
            <v:imagedata r:id="rId105" o:title=""/>
          </v:shape>
          <o:OLEObject Type="Embed" ProgID="Equation.DSMT4" ShapeID="_x0000_i1075" DrawAspect="Content" ObjectID="_1334662626" r:id="rId106"/>
        </w:object>
      </w:r>
      <w:r w:rsidRPr="00F003D4">
        <w:rPr>
          <w:rFonts w:ascii="Helvetica" w:hAnsi="Helvetica"/>
          <w:sz w:val="24"/>
          <w:szCs w:val="24"/>
        </w:rPr>
        <w:t xml:space="preserve"> </w:t>
      </w:r>
    </w:p>
    <w:p w14:paraId="14760C0A" w14:textId="77777777" w:rsidR="00E5319B" w:rsidRPr="00F003D4" w:rsidRDefault="00E5319B" w:rsidP="00E5319B">
      <w:pPr>
        <w:rPr>
          <w:rFonts w:ascii="Helvetica" w:hAnsi="Helvetica"/>
        </w:rPr>
      </w:pPr>
    </w:p>
    <w:p w14:paraId="4656E4D1" w14:textId="1B0FFB90" w:rsidR="002D64B0" w:rsidRPr="00F003D4" w:rsidRDefault="00A5672A" w:rsidP="00E313BD">
      <w:pPr>
        <w:widowControl w:val="0"/>
        <w:autoSpaceDE w:val="0"/>
        <w:autoSpaceDN w:val="0"/>
        <w:adjustRightInd w:val="0"/>
        <w:rPr>
          <w:rFonts w:ascii="Helvetica" w:hAnsi="Helvetica" w:cs="Times New Roman"/>
        </w:rPr>
      </w:pPr>
      <w:proofErr w:type="gramStart"/>
      <w:r w:rsidRPr="00F003D4">
        <w:rPr>
          <w:rFonts w:ascii="Helvetica" w:hAnsi="Helvetica" w:cs="Times New Roman"/>
        </w:rPr>
        <w:t>where</w:t>
      </w:r>
      <w:proofErr w:type="gramEnd"/>
      <w:r w:rsidRPr="00F003D4">
        <w:rPr>
          <w:rFonts w:ascii="Helvetica" w:hAnsi="Helvetica" w:cs="Times New Roman"/>
        </w:rPr>
        <w:t xml:space="preserve"> </w:t>
      </w:r>
      <w:r w:rsidR="00D709DA">
        <w:rPr>
          <w:rFonts w:ascii="Helvetica" w:hAnsi="Helvetica" w:cs="Times New Roman"/>
          <w:position w:val="-4"/>
        </w:rPr>
        <w:pict w14:anchorId="50EBAB4C">
          <v:shape id="_x0000_i1076" type="#_x0000_t75" style="width:12pt;height:12pt">
            <v:imagedata r:id="rId107" o:title=""/>
          </v:shape>
        </w:pict>
      </w:r>
      <w:r w:rsidRPr="00F003D4">
        <w:rPr>
          <w:rFonts w:ascii="Helvetica" w:hAnsi="Helvetica" w:cs="Times New Roman"/>
        </w:rPr>
        <w:t xml:space="preserve"> </w:t>
      </w:r>
      <w:r w:rsidR="00E313BD" w:rsidRPr="00F003D4">
        <w:rPr>
          <w:rFonts w:ascii="Helvetica" w:hAnsi="Helvetica" w:cs="Times New Roman"/>
        </w:rPr>
        <w:t>is the generation time</w:t>
      </w:r>
      <w:r w:rsidR="002D64B0" w:rsidRPr="00F003D4">
        <w:rPr>
          <w:rFonts w:ascii="Helvetica" w:hAnsi="Helvetica" w:cs="Times New Roman"/>
        </w:rPr>
        <w:t>.</w:t>
      </w:r>
      <w:r w:rsidR="001B0393" w:rsidRPr="00F003D4">
        <w:rPr>
          <w:rFonts w:ascii="Helvetica" w:hAnsi="Helvetica" w:cs="Times New Roman"/>
        </w:rPr>
        <w:t xml:space="preserve"> It is well known that populations undergoing exponential growth obey Malthus' law, which states that the population at any point in time is given by:</w:t>
      </w:r>
      <w:r w:rsidR="00E313BD" w:rsidRPr="00F003D4">
        <w:rPr>
          <w:rFonts w:ascii="Helvetica" w:hAnsi="Helvetica" w:cs="Times New Roman"/>
        </w:rPr>
        <w:t xml:space="preserve"> </w:t>
      </w:r>
    </w:p>
    <w:p w14:paraId="5E4B0EF8" w14:textId="77777777" w:rsidR="002D64B0" w:rsidRPr="00F003D4" w:rsidRDefault="002D64B0" w:rsidP="002D64B0">
      <w:pPr>
        <w:widowControl w:val="0"/>
        <w:autoSpaceDE w:val="0"/>
        <w:autoSpaceDN w:val="0"/>
        <w:adjustRightInd w:val="0"/>
        <w:rPr>
          <w:rFonts w:ascii="Helvetica" w:hAnsi="Helvetica" w:cs="Times New Roman"/>
        </w:rPr>
      </w:pPr>
    </w:p>
    <w:p w14:paraId="008A227B" w14:textId="4518E304" w:rsidR="002D64B0" w:rsidRPr="00F003D4" w:rsidRDefault="002D64B0" w:rsidP="002D64B0">
      <w:pPr>
        <w:pStyle w:val="MTDisplayEquation"/>
        <w:rPr>
          <w:rFonts w:ascii="Helvetica" w:hAnsi="Helvetica"/>
          <w:sz w:val="24"/>
          <w:szCs w:val="24"/>
        </w:rPr>
      </w:pPr>
      <w:r w:rsidRPr="00F003D4">
        <w:rPr>
          <w:rFonts w:ascii="Helvetica" w:hAnsi="Helvetica"/>
          <w:sz w:val="24"/>
          <w:szCs w:val="24"/>
        </w:rPr>
        <w:tab/>
      </w:r>
      <w:r w:rsidR="007B6DE5" w:rsidRPr="00ED72DA">
        <w:rPr>
          <w:rFonts w:ascii="Helvetica" w:hAnsi="Helvetica"/>
          <w:position w:val="-4"/>
          <w:sz w:val="24"/>
          <w:szCs w:val="24"/>
        </w:rPr>
        <w:object w:dxaOrig="180" w:dyaOrig="260" w14:anchorId="1E7A9AB2">
          <v:shape id="_x0000_i1077" type="#_x0000_t75" style="width:8.8pt;height:12.8pt" o:ole="">
            <v:imagedata r:id="rId108" o:title=""/>
          </v:shape>
          <o:OLEObject Type="Embed" ProgID="Equation.DSMT4" ShapeID="_x0000_i1077" DrawAspect="Content" ObjectID="_1334662627" r:id="rId109"/>
        </w:object>
      </w:r>
      <w:r w:rsidR="00ED062B" w:rsidRPr="00CE062C">
        <w:rPr>
          <w:rFonts w:ascii="Helvetica" w:hAnsi="Helvetica"/>
          <w:position w:val="-10"/>
          <w:sz w:val="24"/>
          <w:szCs w:val="24"/>
        </w:rPr>
        <w:object w:dxaOrig="1020" w:dyaOrig="360" w14:anchorId="599F0893">
          <v:shape id="_x0000_i1078" type="#_x0000_t75" style="width:51.2pt;height:18.4pt" o:ole="">
            <v:imagedata r:id="rId110" o:title=""/>
          </v:shape>
          <o:OLEObject Type="Embed" ProgID="Equation.DSMT4" ShapeID="_x0000_i1078" DrawAspect="Content" ObjectID="_1334662628" r:id="rId111"/>
        </w:object>
      </w:r>
      <w:r w:rsidR="001B0393" w:rsidRPr="00F003D4">
        <w:rPr>
          <w:rFonts w:ascii="Helvetica" w:hAnsi="Helvetica"/>
          <w:sz w:val="24"/>
          <w:szCs w:val="24"/>
        </w:rPr>
        <w:t>.</w:t>
      </w:r>
    </w:p>
    <w:p w14:paraId="4E5968C1" w14:textId="77777777" w:rsidR="002D64B0" w:rsidRPr="00F003D4" w:rsidRDefault="002D64B0" w:rsidP="002D64B0">
      <w:pPr>
        <w:rPr>
          <w:rFonts w:ascii="Helvetica" w:hAnsi="Helvetica"/>
        </w:rPr>
      </w:pPr>
    </w:p>
    <w:p w14:paraId="08505B78" w14:textId="64934C8C" w:rsidR="00E313BD" w:rsidRPr="00F003D4" w:rsidRDefault="001B0393" w:rsidP="00E313BD">
      <w:pPr>
        <w:widowControl w:val="0"/>
        <w:autoSpaceDE w:val="0"/>
        <w:autoSpaceDN w:val="0"/>
        <w:adjustRightInd w:val="0"/>
        <w:rPr>
          <w:rFonts w:ascii="Helvetica" w:hAnsi="Helvetica" w:cs="Times New Roman"/>
        </w:rPr>
      </w:pPr>
      <w:r w:rsidRPr="00F003D4">
        <w:rPr>
          <w:rFonts w:ascii="Helvetica" w:hAnsi="Helvetica" w:cs="Times New Roman"/>
        </w:rPr>
        <w:t xml:space="preserve">Here the </w:t>
      </w:r>
      <w:proofErr w:type="gramStart"/>
      <w:r w:rsidRPr="00F003D4">
        <w:rPr>
          <w:rFonts w:ascii="Helvetica" w:hAnsi="Helvetica" w:cs="Times New Roman"/>
        </w:rPr>
        <w:t>constant,</w:t>
      </w:r>
      <w:proofErr w:type="gramEnd"/>
      <w:r w:rsidRPr="00F003D4">
        <w:rPr>
          <w:rFonts w:ascii="Helvetica" w:hAnsi="Helvetica" w:cs="Times New Roman"/>
        </w:rPr>
        <w:t xml:space="preserve"> </w:t>
      </w:r>
      <w:r w:rsidR="00D709DA">
        <w:rPr>
          <w:rFonts w:ascii="Helvetica" w:hAnsi="Helvetica" w:cs="Times New Roman"/>
          <w:position w:val="-6"/>
        </w:rPr>
        <w:pict w14:anchorId="49004525">
          <v:shape id="_x0000_i1079" type="#_x0000_t75" style="width:12pt;height:11.2pt">
            <v:imagedata r:id="rId112" o:title=""/>
          </v:shape>
        </w:pict>
      </w:r>
      <w:r w:rsidRPr="00F003D4">
        <w:rPr>
          <w:rFonts w:ascii="Helvetica" w:hAnsi="Helvetica" w:cs="Times New Roman"/>
          <w:position w:val="-6"/>
        </w:rPr>
        <w:t>,</w:t>
      </w:r>
      <w:r w:rsidR="008405EA">
        <w:rPr>
          <w:rFonts w:ascii="Helvetica" w:hAnsi="Helvetica" w:cs="Times New Roman"/>
          <w:position w:val="-6"/>
        </w:rPr>
        <w:t xml:space="preserve"> </w:t>
      </w:r>
      <w:r w:rsidR="00FB4476" w:rsidRPr="00F003D4">
        <w:rPr>
          <w:rFonts w:ascii="Helvetica" w:hAnsi="Helvetica" w:cs="Times New Roman"/>
        </w:rPr>
        <w:t>is kno</w:t>
      </w:r>
      <w:r w:rsidRPr="00F003D4">
        <w:rPr>
          <w:rFonts w:ascii="Helvetica" w:hAnsi="Helvetica" w:cs="Times New Roman"/>
        </w:rPr>
        <w:t>w</w:t>
      </w:r>
      <w:r w:rsidR="00FB4476" w:rsidRPr="00F003D4">
        <w:rPr>
          <w:rFonts w:ascii="Helvetica" w:hAnsi="Helvetica" w:cs="Times New Roman"/>
        </w:rPr>
        <w:t>n</w:t>
      </w:r>
      <w:r w:rsidRPr="00F003D4">
        <w:rPr>
          <w:rFonts w:ascii="Helvetica" w:hAnsi="Helvetica" w:cs="Times New Roman"/>
        </w:rPr>
        <w:t xml:space="preserve"> as the </w:t>
      </w:r>
      <w:r w:rsidR="002D64B0" w:rsidRPr="00F003D4">
        <w:rPr>
          <w:rFonts w:ascii="Helvetica" w:hAnsi="Helvetica" w:cs="Times New Roman"/>
        </w:rPr>
        <w:t>continuous growth rate</w:t>
      </w:r>
      <w:r w:rsidR="00FB4476" w:rsidRPr="00F003D4">
        <w:rPr>
          <w:rFonts w:ascii="Helvetica" w:hAnsi="Helvetica" w:cs="Times New Roman"/>
        </w:rPr>
        <w:t xml:space="preserve"> specific to the population under consideration</w:t>
      </w:r>
      <w:r w:rsidR="00761513" w:rsidRPr="00F003D4">
        <w:rPr>
          <w:rFonts w:ascii="Helvetica" w:hAnsi="Helvetica" w:cs="Times New Roman"/>
        </w:rPr>
        <w:t xml:space="preserve"> </w:t>
      </w:r>
      <w:r w:rsidR="002D64B0" w:rsidRPr="00F003D4">
        <w:rPr>
          <w:rFonts w:ascii="Helvetica" w:hAnsi="Helvetica" w:cs="Times New Roman"/>
        </w:rPr>
        <w:t xml:space="preserve">and </w:t>
      </w:r>
      <w:r w:rsidR="00D709DA">
        <w:rPr>
          <w:rFonts w:ascii="Helvetica" w:hAnsi="Helvetica" w:cs="Times New Roman"/>
          <w:position w:val="-4"/>
        </w:rPr>
        <w:pict w14:anchorId="71C644D2">
          <v:shape id="_x0000_i1080" type="#_x0000_t75" style="width:8pt;height:11.2pt">
            <v:imagedata r:id="rId113" o:title=""/>
          </v:shape>
        </w:pict>
      </w:r>
      <w:r w:rsidR="002D64B0" w:rsidRPr="00F003D4">
        <w:rPr>
          <w:rFonts w:ascii="Helvetica" w:hAnsi="Helvetica" w:cs="Times New Roman"/>
        </w:rPr>
        <w:t xml:space="preserve"> is time</w:t>
      </w:r>
      <w:r w:rsidR="00FB4476" w:rsidRPr="00F003D4">
        <w:rPr>
          <w:rFonts w:ascii="Helvetica" w:hAnsi="Helvetica" w:cs="Times New Roman"/>
        </w:rPr>
        <w:t xml:space="preserve">. </w:t>
      </w:r>
      <w:r w:rsidRPr="00F003D4">
        <w:rPr>
          <w:rFonts w:ascii="Helvetica" w:hAnsi="Helvetica" w:cs="Times New Roman"/>
        </w:rPr>
        <w:t xml:space="preserve">Comparing these two equations, </w:t>
      </w:r>
    </w:p>
    <w:p w14:paraId="76771EE3" w14:textId="77777777" w:rsidR="00E5319B" w:rsidRPr="00F003D4" w:rsidRDefault="00E5319B" w:rsidP="00E313BD">
      <w:pPr>
        <w:widowControl w:val="0"/>
        <w:autoSpaceDE w:val="0"/>
        <w:autoSpaceDN w:val="0"/>
        <w:adjustRightInd w:val="0"/>
        <w:rPr>
          <w:rFonts w:ascii="Helvetica" w:hAnsi="Helvetica" w:cs="Times New Roman"/>
        </w:rPr>
      </w:pPr>
    </w:p>
    <w:p w14:paraId="3B657547" w14:textId="40D3E129" w:rsidR="001B0393" w:rsidRDefault="00ED0372" w:rsidP="00621FD5">
      <w:pPr>
        <w:pStyle w:val="MTDisplayEquation"/>
        <w:rPr>
          <w:rFonts w:ascii="Helvetica" w:hAnsi="Helvetica"/>
          <w:sz w:val="24"/>
          <w:szCs w:val="24"/>
        </w:rPr>
      </w:pPr>
      <w:r w:rsidRPr="00F003D4">
        <w:rPr>
          <w:rFonts w:ascii="Helvetica" w:hAnsi="Helvetica"/>
          <w:sz w:val="24"/>
          <w:szCs w:val="24"/>
        </w:rPr>
        <w:t>(</w:t>
      </w:r>
      <w:r w:rsidR="001B0393" w:rsidRPr="00F003D4">
        <w:rPr>
          <w:rFonts w:ascii="Helvetica" w:hAnsi="Helvetica"/>
          <w:sz w:val="24"/>
          <w:szCs w:val="24"/>
        </w:rPr>
        <w:t>2</w:t>
      </w:r>
      <w:r w:rsidRPr="00F003D4">
        <w:rPr>
          <w:rFonts w:ascii="Helvetica" w:hAnsi="Helvetica"/>
          <w:sz w:val="24"/>
          <w:szCs w:val="24"/>
        </w:rPr>
        <w:t>)</w:t>
      </w:r>
      <w:r w:rsidR="00A5672A" w:rsidRPr="00F003D4">
        <w:rPr>
          <w:rFonts w:ascii="Helvetica" w:hAnsi="Helvetica"/>
          <w:sz w:val="24"/>
          <w:szCs w:val="24"/>
        </w:rPr>
        <w:t xml:space="preserve"> </w:t>
      </w:r>
      <w:r w:rsidR="00A5672A" w:rsidRPr="00F003D4">
        <w:rPr>
          <w:rFonts w:ascii="Helvetica" w:hAnsi="Helvetica"/>
          <w:sz w:val="24"/>
          <w:szCs w:val="24"/>
        </w:rPr>
        <w:tab/>
        <w:t xml:space="preserve"> </w:t>
      </w:r>
      <w:r w:rsidR="00ED062B" w:rsidRPr="00B5614C">
        <w:rPr>
          <w:rFonts w:ascii="Helvetica" w:hAnsi="Helvetica"/>
          <w:position w:val="-6"/>
          <w:sz w:val="24"/>
          <w:szCs w:val="24"/>
        </w:rPr>
        <w:object w:dxaOrig="1080" w:dyaOrig="280" w14:anchorId="6CC79CB6">
          <v:shape id="_x0000_i1081" type="#_x0000_t75" style="width:54.4pt;height:14.4pt" o:ole="">
            <v:imagedata r:id="rId114" o:title=""/>
          </v:shape>
          <o:OLEObject Type="Embed" ProgID="Equation.DSMT4" ShapeID="_x0000_i1081" DrawAspect="Content" ObjectID="_1334662629" r:id="rId115"/>
        </w:object>
      </w:r>
      <w:r w:rsidR="001B0393" w:rsidRPr="00F003D4">
        <w:rPr>
          <w:rFonts w:ascii="Helvetica" w:hAnsi="Helvetica"/>
          <w:sz w:val="24"/>
          <w:szCs w:val="24"/>
        </w:rPr>
        <w:t xml:space="preserve">, </w:t>
      </w:r>
    </w:p>
    <w:p w14:paraId="2A801C8D" w14:textId="77777777" w:rsidR="00ED062B" w:rsidRPr="00ED062B" w:rsidRDefault="00ED062B" w:rsidP="00ED062B"/>
    <w:p w14:paraId="10E0E48D" w14:textId="67A0A9B4" w:rsidR="00B5614C" w:rsidRPr="00F003D4" w:rsidRDefault="001B0393" w:rsidP="00621FD5">
      <w:pPr>
        <w:pStyle w:val="MTDisplayEquation"/>
        <w:rPr>
          <w:rFonts w:ascii="Helvetica" w:hAnsi="Helvetica"/>
          <w:sz w:val="24"/>
          <w:szCs w:val="24"/>
        </w:rPr>
      </w:pPr>
      <w:proofErr w:type="gramStart"/>
      <w:r w:rsidRPr="00F003D4">
        <w:rPr>
          <w:rFonts w:ascii="Helvetica" w:hAnsi="Helvetica"/>
          <w:sz w:val="24"/>
          <w:szCs w:val="24"/>
        </w:rPr>
        <w:t>which</w:t>
      </w:r>
      <w:proofErr w:type="gramEnd"/>
      <w:r w:rsidRPr="00F003D4">
        <w:rPr>
          <w:rFonts w:ascii="Helvetica" w:hAnsi="Helvetica"/>
          <w:sz w:val="24"/>
          <w:szCs w:val="24"/>
        </w:rPr>
        <w:t xml:space="preserve"> </w:t>
      </w:r>
      <w:r w:rsidR="00761513" w:rsidRPr="00F003D4">
        <w:rPr>
          <w:rFonts w:ascii="Helvetica" w:hAnsi="Helvetica"/>
          <w:sz w:val="24"/>
          <w:szCs w:val="24"/>
        </w:rPr>
        <w:t>relates</w:t>
      </w:r>
      <w:r w:rsidRPr="00F003D4">
        <w:rPr>
          <w:rFonts w:ascii="Helvetica" w:hAnsi="Helvetica"/>
          <w:sz w:val="24"/>
          <w:szCs w:val="24"/>
        </w:rPr>
        <w:t xml:space="preserve"> between the growth rates and the absolute fitness of a mutant.</w:t>
      </w:r>
      <w:r w:rsidR="008405EA">
        <w:rPr>
          <w:rFonts w:ascii="Helvetica" w:hAnsi="Helvetica"/>
          <w:sz w:val="24"/>
          <w:szCs w:val="24"/>
        </w:rPr>
        <w:t xml:space="preserve"> </w:t>
      </w:r>
    </w:p>
    <w:p w14:paraId="6066517C" w14:textId="77777777" w:rsidR="00B5614C" w:rsidRPr="00F003D4" w:rsidRDefault="00B5614C" w:rsidP="00621FD5">
      <w:pPr>
        <w:pStyle w:val="MTDisplayEquation"/>
        <w:rPr>
          <w:rFonts w:ascii="Helvetica" w:hAnsi="Helvetica"/>
          <w:sz w:val="24"/>
          <w:szCs w:val="24"/>
        </w:rPr>
      </w:pPr>
    </w:p>
    <w:p w14:paraId="37F8298E" w14:textId="4AB16CA7" w:rsidR="00B5614C" w:rsidRPr="00F003D4" w:rsidRDefault="00B5614C" w:rsidP="00B5614C">
      <w:pPr>
        <w:widowControl w:val="0"/>
        <w:autoSpaceDE w:val="0"/>
        <w:autoSpaceDN w:val="0"/>
        <w:adjustRightInd w:val="0"/>
        <w:rPr>
          <w:rFonts w:ascii="Helvetica" w:hAnsi="Helvetica" w:cs="Times New Roman"/>
        </w:rPr>
      </w:pPr>
      <w:r w:rsidRPr="00F003D4">
        <w:rPr>
          <w:rFonts w:ascii="Helvetica" w:hAnsi="Helvetica" w:cs="Times New Roman"/>
        </w:rPr>
        <w:t>We now make the assumption that the selection coefficient,</w:t>
      </w:r>
      <w:r w:rsidR="00D709DA">
        <w:rPr>
          <w:rFonts w:ascii="Helvetica" w:hAnsi="Helvetica" w:cs="Times New Roman"/>
          <w:position w:val="-4"/>
        </w:rPr>
        <w:pict w14:anchorId="371847F6">
          <v:shape id="_x0000_i1082" type="#_x0000_t75" style="width:8.8pt;height:10.4pt">
            <v:imagedata r:id="rId116" o:title=""/>
          </v:shape>
        </w:pict>
      </w:r>
      <w:r w:rsidRPr="00F003D4">
        <w:rPr>
          <w:rFonts w:ascii="Helvetica" w:hAnsi="Helvetica" w:cs="Times New Roman"/>
        </w:rPr>
        <w:t xml:space="preserve">, is small such that we can use the </w:t>
      </w:r>
      <w:r w:rsidR="00FB4476" w:rsidRPr="00F003D4">
        <w:rPr>
          <w:rFonts w:ascii="Helvetica" w:hAnsi="Helvetica" w:cs="Times New Roman"/>
        </w:rPr>
        <w:t>approximation</w:t>
      </w:r>
      <w:r w:rsidRPr="00F003D4">
        <w:rPr>
          <w:rFonts w:ascii="Helvetica" w:hAnsi="Helvetica" w:cs="Times New Roman"/>
        </w:rPr>
        <w:t xml:space="preserve"> </w:t>
      </w:r>
      <w:r w:rsidR="00D709DA">
        <w:rPr>
          <w:rFonts w:ascii="Helvetica" w:hAnsi="Helvetica" w:cs="Times New Roman"/>
          <w:position w:val="-10"/>
        </w:rPr>
        <w:pict w14:anchorId="398D6D9A">
          <v:shape id="_x0000_i1083" type="#_x0000_t75" style="width:58.4pt;height:16pt">
            <v:imagedata r:id="rId117" o:title=""/>
          </v:shape>
        </w:pict>
      </w:r>
      <w:r w:rsidRPr="00F003D4">
        <w:rPr>
          <w:rFonts w:ascii="Helvetica" w:hAnsi="Helvetica" w:cs="Times New Roman"/>
        </w:rPr>
        <w:t>, from which it follows that</w:t>
      </w:r>
    </w:p>
    <w:p w14:paraId="465F06E0" w14:textId="77777777" w:rsidR="00B5614C" w:rsidRPr="00F003D4" w:rsidRDefault="00B5614C" w:rsidP="00B5614C">
      <w:pPr>
        <w:widowControl w:val="0"/>
        <w:autoSpaceDE w:val="0"/>
        <w:autoSpaceDN w:val="0"/>
        <w:adjustRightInd w:val="0"/>
        <w:rPr>
          <w:rFonts w:ascii="Helvetica" w:hAnsi="Helvetica" w:cs="Times New Roman"/>
        </w:rPr>
      </w:pPr>
    </w:p>
    <w:p w14:paraId="3081BB0D" w14:textId="556CAEF2" w:rsidR="00B5614C" w:rsidRPr="00F003D4" w:rsidRDefault="00B5614C" w:rsidP="00621FD5">
      <w:pPr>
        <w:tabs>
          <w:tab w:val="left" w:pos="3600"/>
        </w:tabs>
        <w:rPr>
          <w:rFonts w:ascii="Helvetica" w:hAnsi="Helvetica"/>
        </w:rPr>
      </w:pPr>
      <w:r w:rsidRPr="00F003D4">
        <w:rPr>
          <w:rFonts w:ascii="Helvetica" w:hAnsi="Helvetica"/>
        </w:rPr>
        <w:t>(3)</w:t>
      </w:r>
      <w:r w:rsidRPr="00F003D4">
        <w:rPr>
          <w:rFonts w:ascii="Helvetica" w:hAnsi="Helvetica"/>
        </w:rPr>
        <w:tab/>
      </w:r>
      <w:r w:rsidR="0065777E" w:rsidRPr="00CE062C">
        <w:rPr>
          <w:rFonts w:ascii="Helvetica" w:hAnsi="Helvetica"/>
          <w:position w:val="-30"/>
        </w:rPr>
        <w:object w:dxaOrig="1940" w:dyaOrig="680" w14:anchorId="3E18B88C">
          <v:shape id="_x0000_i1084" type="#_x0000_t75" style="width:96.8pt;height:34.4pt" o:ole="">
            <v:imagedata r:id="rId118" o:title=""/>
          </v:shape>
          <o:OLEObject Type="Embed" ProgID="Equation.DSMT4" ShapeID="_x0000_i1084" DrawAspect="Content" ObjectID="_1334662630" r:id="rId119"/>
        </w:object>
      </w:r>
      <w:r w:rsidRPr="00F003D4">
        <w:rPr>
          <w:rFonts w:ascii="Helvetica" w:hAnsi="Helvetica"/>
        </w:rPr>
        <w:t xml:space="preserve">. </w:t>
      </w:r>
    </w:p>
    <w:p w14:paraId="7F17EA22" w14:textId="77777777" w:rsidR="00B5614C" w:rsidRPr="00F003D4" w:rsidRDefault="00B5614C" w:rsidP="00621FD5">
      <w:pPr>
        <w:rPr>
          <w:rFonts w:ascii="Helvetica" w:hAnsi="Helvetica"/>
        </w:rPr>
      </w:pPr>
    </w:p>
    <w:p w14:paraId="15A564A3" w14:textId="38FA0E03" w:rsidR="00E313BD" w:rsidRPr="00F003D4" w:rsidRDefault="00E313BD" w:rsidP="00621FD5">
      <w:pPr>
        <w:rPr>
          <w:rFonts w:ascii="Helvetica" w:hAnsi="Helvetica"/>
        </w:rPr>
      </w:pPr>
      <w:r w:rsidRPr="00F003D4">
        <w:rPr>
          <w:rFonts w:ascii="Helvetica" w:hAnsi="Helvetica"/>
        </w:rPr>
        <w:t xml:space="preserve">Using </w:t>
      </w:r>
      <w:r w:rsidR="00A5672A" w:rsidRPr="00F003D4">
        <w:rPr>
          <w:rFonts w:ascii="Helvetica" w:hAnsi="Helvetica"/>
        </w:rPr>
        <w:t xml:space="preserve">equations </w:t>
      </w:r>
      <w:r w:rsidR="00FB4476" w:rsidRPr="00F003D4">
        <w:rPr>
          <w:rFonts w:ascii="Helvetica" w:hAnsi="Helvetica"/>
        </w:rPr>
        <w:t>(</w:t>
      </w:r>
      <w:r w:rsidR="00A5672A" w:rsidRPr="00F003D4">
        <w:rPr>
          <w:rFonts w:ascii="Helvetica" w:hAnsi="Helvetica"/>
        </w:rPr>
        <w:t>2</w:t>
      </w:r>
      <w:r w:rsidR="00FB4476" w:rsidRPr="00F003D4">
        <w:rPr>
          <w:rFonts w:ascii="Helvetica" w:hAnsi="Helvetica"/>
        </w:rPr>
        <w:t>-</w:t>
      </w:r>
      <w:r w:rsidR="00A5672A" w:rsidRPr="00F003D4">
        <w:rPr>
          <w:rFonts w:ascii="Helvetica" w:hAnsi="Helvetica"/>
        </w:rPr>
        <w:t>3</w:t>
      </w:r>
      <w:r w:rsidR="00FB4476" w:rsidRPr="00F003D4">
        <w:rPr>
          <w:rFonts w:ascii="Helvetica" w:hAnsi="Helvetica"/>
        </w:rPr>
        <w:t>)</w:t>
      </w:r>
      <w:r w:rsidR="00A5672A" w:rsidRPr="00F003D4">
        <w:rPr>
          <w:rFonts w:ascii="Helvetica" w:hAnsi="Helvetica"/>
        </w:rPr>
        <w:t xml:space="preserve">, </w:t>
      </w:r>
      <w:r w:rsidRPr="00F003D4">
        <w:rPr>
          <w:rFonts w:ascii="Helvetica" w:hAnsi="Helvetica"/>
        </w:rPr>
        <w:t>it</w:t>
      </w:r>
      <w:r w:rsidR="00B5614C" w:rsidRPr="00F003D4">
        <w:rPr>
          <w:rFonts w:ascii="Helvetica" w:hAnsi="Helvetica"/>
        </w:rPr>
        <w:t xml:space="preserve"> </w:t>
      </w:r>
      <w:r w:rsidRPr="00F003D4">
        <w:rPr>
          <w:rFonts w:ascii="Helvetica" w:hAnsi="Helvetica"/>
        </w:rPr>
        <w:t>follows that</w:t>
      </w:r>
      <w:r w:rsidR="00B5614C" w:rsidRPr="00F003D4">
        <w:rPr>
          <w:rFonts w:ascii="Helvetica" w:hAnsi="Helvetica"/>
        </w:rPr>
        <w:t xml:space="preserve"> we can approximate the selection coefficient by</w:t>
      </w:r>
    </w:p>
    <w:p w14:paraId="7BCC4438" w14:textId="77777777" w:rsidR="00514B64" w:rsidRPr="00F003D4" w:rsidRDefault="00514B64" w:rsidP="00E313BD">
      <w:pPr>
        <w:widowControl w:val="0"/>
        <w:autoSpaceDE w:val="0"/>
        <w:autoSpaceDN w:val="0"/>
        <w:adjustRightInd w:val="0"/>
        <w:rPr>
          <w:rFonts w:ascii="Helvetica" w:hAnsi="Helvetica" w:cs="Times New Roman"/>
        </w:rPr>
      </w:pPr>
    </w:p>
    <w:p w14:paraId="694F9618" w14:textId="418CDDAF" w:rsidR="00B5614C" w:rsidRPr="00F003D4" w:rsidRDefault="00514B64" w:rsidP="00621FD5">
      <w:pPr>
        <w:pStyle w:val="MTDisplayEquation"/>
        <w:rPr>
          <w:rFonts w:ascii="Helvetica" w:hAnsi="Helvetica"/>
          <w:sz w:val="24"/>
          <w:szCs w:val="24"/>
        </w:rPr>
      </w:pPr>
      <w:r w:rsidRPr="00F003D4">
        <w:rPr>
          <w:rFonts w:ascii="Helvetica" w:hAnsi="Helvetica"/>
          <w:sz w:val="24"/>
          <w:szCs w:val="24"/>
        </w:rPr>
        <w:t>(4)</w:t>
      </w:r>
      <w:r w:rsidR="00A5672A" w:rsidRPr="00F003D4">
        <w:rPr>
          <w:rFonts w:ascii="Helvetica" w:hAnsi="Helvetica"/>
          <w:sz w:val="24"/>
          <w:szCs w:val="24"/>
        </w:rPr>
        <w:tab/>
      </w:r>
      <w:r w:rsidR="00ED062B" w:rsidRPr="00B5614C">
        <w:rPr>
          <w:rFonts w:ascii="Helvetica" w:hAnsi="Helvetica"/>
          <w:position w:val="-12"/>
          <w:sz w:val="24"/>
          <w:szCs w:val="24"/>
        </w:rPr>
        <w:object w:dxaOrig="2680" w:dyaOrig="340" w14:anchorId="67D716A6">
          <v:shape id="_x0000_i1085" type="#_x0000_t75" style="width:134.4pt;height:16.8pt" o:ole="">
            <v:imagedata r:id="rId120" o:title=""/>
          </v:shape>
          <o:OLEObject Type="Embed" ProgID="Equation.3" ShapeID="_x0000_i1085" DrawAspect="Content" ObjectID="_1334662631" r:id="rId121"/>
        </w:object>
      </w:r>
      <w:r w:rsidR="00FB4476" w:rsidRPr="00F003D4">
        <w:rPr>
          <w:rFonts w:ascii="Helvetica" w:hAnsi="Helvetica"/>
          <w:sz w:val="24"/>
          <w:szCs w:val="24"/>
        </w:rPr>
        <w:t>,</w:t>
      </w:r>
      <w:r w:rsidR="00B5614C" w:rsidRPr="00F003D4">
        <w:rPr>
          <w:rFonts w:ascii="Helvetica" w:hAnsi="Helvetica"/>
          <w:sz w:val="24"/>
          <w:szCs w:val="24"/>
        </w:rPr>
        <w:t xml:space="preserve"> </w:t>
      </w:r>
    </w:p>
    <w:p w14:paraId="1734E45E" w14:textId="4DA154DD" w:rsidR="00B5614C" w:rsidRPr="00F003D4" w:rsidRDefault="00FB4476" w:rsidP="00621FD5">
      <w:pPr>
        <w:pStyle w:val="MTDisplayEquation"/>
        <w:rPr>
          <w:rFonts w:ascii="Helvetica" w:hAnsi="Helvetica"/>
          <w:sz w:val="24"/>
          <w:szCs w:val="24"/>
        </w:rPr>
      </w:pPr>
      <w:proofErr w:type="gramStart"/>
      <w:r w:rsidRPr="00F003D4">
        <w:rPr>
          <w:rFonts w:ascii="Helvetica" w:hAnsi="Helvetica"/>
          <w:sz w:val="24"/>
          <w:szCs w:val="24"/>
        </w:rPr>
        <w:t>which</w:t>
      </w:r>
      <w:proofErr w:type="gramEnd"/>
      <w:r w:rsidRPr="00F003D4">
        <w:rPr>
          <w:rFonts w:ascii="Helvetica" w:hAnsi="Helvetica"/>
          <w:sz w:val="24"/>
          <w:szCs w:val="24"/>
        </w:rPr>
        <w:t xml:space="preserve"> provides us with the desired</w:t>
      </w:r>
      <w:r w:rsidR="00B5614C" w:rsidRPr="00F003D4">
        <w:rPr>
          <w:rFonts w:ascii="Helvetica" w:hAnsi="Helvetica"/>
          <w:sz w:val="24"/>
          <w:szCs w:val="24"/>
        </w:rPr>
        <w:t xml:space="preserve"> relationship between the growth rates</w:t>
      </w:r>
      <w:r w:rsidRPr="00F003D4">
        <w:rPr>
          <w:rFonts w:ascii="Helvetica" w:hAnsi="Helvetica"/>
          <w:sz w:val="24"/>
          <w:szCs w:val="24"/>
        </w:rPr>
        <w:t xml:space="preserve"> and the selection coefficient (</w:t>
      </w:r>
      <w:r w:rsidR="00B5614C" w:rsidRPr="00F003D4">
        <w:rPr>
          <w:rFonts w:ascii="Helvetica" w:hAnsi="Helvetica"/>
          <w:sz w:val="24"/>
          <w:szCs w:val="24"/>
        </w:rPr>
        <w:t>assuming that the selection coefficient is sufficiently small</w:t>
      </w:r>
      <w:r w:rsidRPr="00F003D4">
        <w:rPr>
          <w:rFonts w:ascii="Helvetica" w:hAnsi="Helvetica"/>
          <w:sz w:val="24"/>
          <w:szCs w:val="24"/>
        </w:rPr>
        <w:t>)</w:t>
      </w:r>
      <w:r w:rsidR="00B5614C" w:rsidRPr="00F003D4">
        <w:rPr>
          <w:rFonts w:ascii="Helvetica" w:hAnsi="Helvetica"/>
          <w:sz w:val="24"/>
          <w:szCs w:val="24"/>
        </w:rPr>
        <w:t>.</w:t>
      </w:r>
    </w:p>
    <w:p w14:paraId="5B448BB9" w14:textId="77777777" w:rsidR="00B5614C" w:rsidRPr="00F003D4" w:rsidRDefault="00B5614C">
      <w:pPr>
        <w:rPr>
          <w:rFonts w:ascii="Helvetica" w:hAnsi="Helvetica"/>
        </w:rPr>
      </w:pPr>
    </w:p>
    <w:p w14:paraId="0025FF53" w14:textId="1ED53C35" w:rsidR="00E313BD" w:rsidRPr="00F003D4" w:rsidRDefault="00761513" w:rsidP="002E1BE9">
      <w:pPr>
        <w:widowControl w:val="0"/>
        <w:autoSpaceDE w:val="0"/>
        <w:autoSpaceDN w:val="0"/>
        <w:adjustRightInd w:val="0"/>
        <w:rPr>
          <w:rFonts w:ascii="Helvetica" w:hAnsi="Helvetica" w:cs="Times New Roman"/>
          <w:i/>
        </w:rPr>
      </w:pPr>
      <w:r w:rsidRPr="00F003D4">
        <w:rPr>
          <w:rFonts w:ascii="Helvetica" w:hAnsi="Helvetica" w:cs="Times New Roman"/>
          <w:i/>
        </w:rPr>
        <w:t>Transition</w:t>
      </w:r>
      <w:r w:rsidR="00E313BD" w:rsidRPr="00F003D4">
        <w:rPr>
          <w:rFonts w:ascii="Helvetica" w:hAnsi="Helvetica" w:cs="Times New Roman"/>
          <w:i/>
        </w:rPr>
        <w:t xml:space="preserve"> Matrices</w:t>
      </w:r>
    </w:p>
    <w:p w14:paraId="102695E1" w14:textId="77B6FF55" w:rsidR="002E1BE9" w:rsidRPr="00F003D4" w:rsidRDefault="00B5614C" w:rsidP="002E1BE9">
      <w:pPr>
        <w:widowControl w:val="0"/>
        <w:autoSpaceDE w:val="0"/>
        <w:autoSpaceDN w:val="0"/>
        <w:adjustRightInd w:val="0"/>
        <w:rPr>
          <w:rFonts w:ascii="Helvetica" w:hAnsi="Helvetica" w:cs="Times New Roman"/>
        </w:rPr>
      </w:pPr>
      <w:r w:rsidRPr="00F003D4">
        <w:rPr>
          <w:rFonts w:ascii="Helvetica" w:hAnsi="Helvetica" w:cs="Times New Roman"/>
        </w:rPr>
        <w:t xml:space="preserve">The final step involves the computation of the fixation probabilities from the </w:t>
      </w:r>
      <w:r w:rsidR="00AE6275" w:rsidRPr="00F003D4">
        <w:rPr>
          <w:rFonts w:ascii="Helvetica" w:hAnsi="Helvetica" w:cs="Times New Roman"/>
        </w:rPr>
        <w:t>growth rates, which can be substituted for selection coefficients as follows</w:t>
      </w:r>
      <w:r w:rsidRPr="00F003D4">
        <w:rPr>
          <w:rFonts w:ascii="Helvetica" w:hAnsi="Helvetica" w:cs="Times New Roman"/>
        </w:rPr>
        <w:t xml:space="preserve">. </w:t>
      </w:r>
      <w:r w:rsidR="00AE6275" w:rsidRPr="00F003D4">
        <w:rPr>
          <w:rFonts w:ascii="Helvetica" w:hAnsi="Helvetica" w:cs="Times New Roman"/>
        </w:rPr>
        <w:t>We</w:t>
      </w:r>
      <w:r w:rsidRPr="00F003D4">
        <w:rPr>
          <w:rFonts w:ascii="Helvetica" w:hAnsi="Helvetica" w:cs="Times New Roman"/>
        </w:rPr>
        <w:t xml:space="preserve"> </w:t>
      </w:r>
      <w:r w:rsidR="002E1BE9" w:rsidRPr="00F003D4">
        <w:rPr>
          <w:rFonts w:ascii="Helvetica" w:hAnsi="Helvetica" w:cs="Times New Roman"/>
        </w:rPr>
        <w:t xml:space="preserve">use two different models </w:t>
      </w:r>
      <w:r w:rsidR="005D068B" w:rsidRPr="00F003D4">
        <w:rPr>
          <w:rFonts w:ascii="Helvetica" w:hAnsi="Helvetica" w:cs="Times New Roman"/>
        </w:rPr>
        <w:t xml:space="preserve">(CPM and EPM) </w:t>
      </w:r>
      <w:r w:rsidR="002E1BE9" w:rsidRPr="00F003D4">
        <w:rPr>
          <w:rFonts w:ascii="Helvetica" w:hAnsi="Helvetica" w:cs="Times New Roman"/>
        </w:rPr>
        <w:t>for determining probabilities of mutational trajectories</w:t>
      </w:r>
      <w:r w:rsidR="00AE6275" w:rsidRPr="00F003D4">
        <w:rPr>
          <w:rFonts w:ascii="Helvetica" w:hAnsi="Helvetica" w:cs="Times New Roman"/>
        </w:rPr>
        <w:t xml:space="preserve"> </w:t>
      </w:r>
      <w:r w:rsidR="00AE6275" w:rsidRPr="00F003D4">
        <w:rPr>
          <w:rFonts w:ascii="Helvetica" w:hAnsi="Helvetica"/>
        </w:rPr>
        <w:fldChar w:fldCharType="begin"/>
      </w:r>
      <w:r w:rsidR="00FC3C3D" w:rsidRPr="00F003D4">
        <w:rPr>
          <w:rFonts w:ascii="Helvetica" w:hAnsi="Helvetica"/>
        </w:rPr>
        <w:instrText xml:space="preserve"> ADDIN EN.CITE &lt;EndNote&gt;&lt;Cite&gt;&lt;Author&gt;Gillespie&lt;/Author&gt;&lt;Year&gt;1984&lt;/Year&gt;&lt;RecNum&gt;54&lt;/RecNum&gt;&lt;DisplayText&gt;[17]&lt;/DisplayText&gt;&lt;record&gt;&lt;rec-number&gt;54&lt;/rec-number&gt;&lt;foreign-keys&gt;&lt;key app="EN" db-id="aerza0v5ufawdtezew95dr0bafeapts5var0"&gt;54&lt;/key&gt;&lt;/foreign-keys&gt;&lt;ref-type name="Journal Article"&gt;17&lt;/ref-type&gt;&lt;contributors&gt;&lt;authors&gt;&lt;author&gt;Gillespie, J. H.&lt;/author&gt;&lt;/authors&gt;&lt;/contributors&gt;&lt;auth-address&gt;Gillespie, Jh&amp;#xD;Univ Calif Davis,Davis,Ca 95616, USA&amp;#xD;Univ Calif Davis,Davis,Ca 95616, USA&lt;/auth-address&gt;&lt;titles&gt;&lt;title&gt;Molecular Evolution over the Mutational Landscape&lt;/title&gt;&lt;secondary-title&gt;Evolution;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1116-1129&lt;/pages&gt;&lt;volume&gt;38&lt;/volume&gt;&lt;number&gt;5&lt;/number&gt;&lt;dates&gt;&lt;year&gt;1984&lt;/year&gt;&lt;/dates&gt;&lt;isbn&gt;0014-3820&lt;/isbn&gt;&lt;accession-num&gt;ISI:A1984TR39600017&lt;/accession-num&gt;&lt;urls&gt;&lt;related-urls&gt;&lt;url&gt;&amp;lt;Go to ISI&amp;gt;://A1984TR39600017&lt;/url&gt;&lt;/related-urls&gt;&lt;/urls&gt;&lt;electronic-resource-num&gt;Doi 10.2307/2408444&lt;/electronic-resource-num&gt;&lt;language&gt;English&lt;/language&gt;&lt;/record&gt;&lt;/Cite&gt;&lt;/EndNote&gt;</w:instrText>
      </w:r>
      <w:r w:rsidR="00AE6275" w:rsidRPr="00F003D4">
        <w:rPr>
          <w:rFonts w:ascii="Helvetica" w:hAnsi="Helvetica"/>
        </w:rPr>
        <w:fldChar w:fldCharType="separate"/>
      </w:r>
      <w:r w:rsidR="00FC3C3D" w:rsidRPr="00F003D4">
        <w:rPr>
          <w:rFonts w:ascii="Helvetica" w:hAnsi="Helvetica"/>
          <w:noProof/>
        </w:rPr>
        <w:t>[</w:t>
      </w:r>
      <w:hyperlink w:anchor="_ENREF_17" w:tooltip="Gillespie, 1984 #54" w:history="1">
        <w:r w:rsidR="00FC3C3D" w:rsidRPr="00F003D4">
          <w:rPr>
            <w:rFonts w:ascii="Helvetica" w:hAnsi="Helvetica"/>
            <w:noProof/>
          </w:rPr>
          <w:t>17</w:t>
        </w:r>
      </w:hyperlink>
      <w:r w:rsidR="00FC3C3D" w:rsidRPr="00F003D4">
        <w:rPr>
          <w:rFonts w:ascii="Helvetica" w:hAnsi="Helvetica"/>
          <w:noProof/>
        </w:rPr>
        <w:t>]</w:t>
      </w:r>
      <w:r w:rsidR="00AE6275" w:rsidRPr="00F003D4">
        <w:rPr>
          <w:rFonts w:ascii="Helvetica" w:hAnsi="Helvetica"/>
        </w:rPr>
        <w:fldChar w:fldCharType="end"/>
      </w:r>
      <w:r w:rsidR="00AE6275" w:rsidRPr="00F003D4" w:rsidDel="00AE6275">
        <w:rPr>
          <w:rFonts w:ascii="Helvetica" w:hAnsi="Helvetica" w:cs="Times New Roman"/>
        </w:rPr>
        <w:t xml:space="preserve"> </w:t>
      </w:r>
      <w:r w:rsidR="000E36D6" w:rsidRPr="00F003D4">
        <w:rPr>
          <w:rFonts w:ascii="Helvetica" w:hAnsi="Helvetica" w:cs="Times New Roman"/>
        </w:rPr>
        <w:t>.</w:t>
      </w:r>
      <w:r w:rsidR="008405EA">
        <w:rPr>
          <w:rFonts w:ascii="Helvetica" w:hAnsi="Helvetica" w:cs="Times New Roman"/>
        </w:rPr>
        <w:t xml:space="preserve"> </w:t>
      </w:r>
    </w:p>
    <w:p w14:paraId="722D8498" w14:textId="77777777" w:rsidR="000E36D6" w:rsidRPr="00F003D4" w:rsidRDefault="000E36D6" w:rsidP="002E1BE9">
      <w:pPr>
        <w:widowControl w:val="0"/>
        <w:autoSpaceDE w:val="0"/>
        <w:autoSpaceDN w:val="0"/>
        <w:adjustRightInd w:val="0"/>
        <w:rPr>
          <w:rFonts w:ascii="Helvetica" w:hAnsi="Helvetica" w:cs="Times New Roman"/>
        </w:rPr>
      </w:pPr>
    </w:p>
    <w:p w14:paraId="78056803" w14:textId="4DD95E1A" w:rsidR="000E36D6" w:rsidRPr="00F003D4" w:rsidRDefault="00055330" w:rsidP="002E1BE9">
      <w:pPr>
        <w:widowControl w:val="0"/>
        <w:autoSpaceDE w:val="0"/>
        <w:autoSpaceDN w:val="0"/>
        <w:adjustRightInd w:val="0"/>
        <w:rPr>
          <w:rFonts w:ascii="Helvetica" w:hAnsi="Helvetica" w:cs="Times New Roman"/>
        </w:rPr>
      </w:pPr>
      <w:r w:rsidRPr="00F003D4">
        <w:rPr>
          <w:rFonts w:ascii="Helvetica" w:hAnsi="Helvetica" w:cs="Arial"/>
          <w:color w:val="1A1A1A"/>
        </w:rPr>
        <w:t>Correlated Probability Model (CPM)</w:t>
      </w:r>
      <w:r w:rsidR="002E1BE9" w:rsidRPr="00F003D4">
        <w:rPr>
          <w:rFonts w:ascii="Helvetica" w:hAnsi="Helvetica" w:cs="Times New Roman"/>
        </w:rPr>
        <w:t>: Suppose that the population is</w:t>
      </w:r>
      <w:r w:rsidR="00514B64" w:rsidRPr="00F003D4">
        <w:rPr>
          <w:rFonts w:ascii="Helvetica" w:hAnsi="Helvetica" w:cs="Times New Roman"/>
        </w:rPr>
        <w:t xml:space="preserve"> dominated by a particular geno</w:t>
      </w:r>
      <w:r w:rsidR="002E1BE9" w:rsidRPr="00F003D4">
        <w:rPr>
          <w:rFonts w:ascii="Helvetica" w:hAnsi="Helvetica" w:cs="Times New Roman"/>
        </w:rPr>
        <w:t xml:space="preserve">type. If the genotype has </w:t>
      </w:r>
      <w:r w:rsidR="00ED062B" w:rsidRPr="00CE062C">
        <w:rPr>
          <w:rFonts w:ascii="Helvetica" w:hAnsi="Helvetica" w:cs="Times New Roman"/>
          <w:position w:val="-4"/>
        </w:rPr>
        <w:object w:dxaOrig="200" w:dyaOrig="260" w14:anchorId="1F1FD2E9">
          <v:shape id="_x0000_i1086" type="#_x0000_t75" style="width:10.4pt;height:12.8pt" o:ole="">
            <v:imagedata r:id="rId122" o:title=""/>
          </v:shape>
          <o:OLEObject Type="Embed" ProgID="Equation.DSMT4" ShapeID="_x0000_i1086" DrawAspect="Content" ObjectID="_1334662632" r:id="rId123"/>
        </w:object>
      </w:r>
      <w:r w:rsidR="002E1BE9" w:rsidRPr="00F003D4">
        <w:rPr>
          <w:rFonts w:ascii="Helvetica" w:hAnsi="Helvetica" w:cs="Times New Roman"/>
        </w:rPr>
        <w:t xml:space="preserve"> bene</w:t>
      </w:r>
      <w:r w:rsidR="000E36D6" w:rsidRPr="00F003D4">
        <w:rPr>
          <w:rFonts w:ascii="Helvetica" w:hAnsi="Helvetica" w:cs="Times New Roman"/>
        </w:rPr>
        <w:t>fi</w:t>
      </w:r>
      <w:r w:rsidR="002E1BE9" w:rsidRPr="00F003D4">
        <w:rPr>
          <w:rFonts w:ascii="Helvetica" w:hAnsi="Helvetica" w:cs="Times New Roman"/>
        </w:rPr>
        <w:t>cial mutational neighbors, with selection</w:t>
      </w:r>
      <w:r w:rsidR="000E36D6" w:rsidRPr="00F003D4">
        <w:rPr>
          <w:rFonts w:ascii="Helvetica" w:hAnsi="Helvetica" w:cs="Times New Roman"/>
        </w:rPr>
        <w:t xml:space="preserve"> coeffic</w:t>
      </w:r>
      <w:r w:rsidR="002E1BE9" w:rsidRPr="00F003D4">
        <w:rPr>
          <w:rFonts w:ascii="Helvetica" w:hAnsi="Helvetica" w:cs="Times New Roman"/>
        </w:rPr>
        <w:t xml:space="preserve">ients </w:t>
      </w:r>
      <w:r w:rsidR="00ED062B" w:rsidRPr="00CE062C">
        <w:rPr>
          <w:rFonts w:ascii="Helvetica" w:hAnsi="Helvetica" w:cs="Times New Roman"/>
          <w:position w:val="-10"/>
        </w:rPr>
        <w:object w:dxaOrig="580" w:dyaOrig="320" w14:anchorId="5BEDD38B">
          <v:shape id="_x0000_i1087" type="#_x0000_t75" style="width:28.8pt;height:16pt" o:ole="">
            <v:imagedata r:id="rId124" o:title=""/>
          </v:shape>
          <o:OLEObject Type="Embed" ProgID="Equation.DSMT4" ShapeID="_x0000_i1087" DrawAspect="Content" ObjectID="_1334662633" r:id="rId125"/>
        </w:object>
      </w:r>
      <w:r w:rsidR="00514B64" w:rsidRPr="00F003D4">
        <w:rPr>
          <w:rFonts w:ascii="Helvetica" w:hAnsi="Helvetica" w:cs="Times New Roman"/>
        </w:rPr>
        <w:t xml:space="preserve">, </w:t>
      </w:r>
      <w:r w:rsidR="002E1BE9" w:rsidRPr="00F003D4">
        <w:rPr>
          <w:rFonts w:ascii="Helvetica" w:hAnsi="Helvetica" w:cs="Times New Roman"/>
        </w:rPr>
        <w:t>then one method for estimating the probability for the</w:t>
      </w:r>
      <w:r w:rsidR="000E36D6" w:rsidRPr="00F003D4">
        <w:rPr>
          <w:rFonts w:ascii="Helvetica" w:hAnsi="Helvetica" w:cs="Times New Roman"/>
        </w:rPr>
        <w:t xml:space="preserve"> </w:t>
      </w:r>
      <w:r w:rsidR="002E1BE9" w:rsidRPr="00F003D4">
        <w:rPr>
          <w:rFonts w:ascii="Helvetica" w:hAnsi="Helvetica" w:cs="Times New Roman"/>
        </w:rPr>
        <w:t>mutation</w:t>
      </w:r>
      <w:r w:rsidR="002E1BE9" w:rsidRPr="00F003D4">
        <w:rPr>
          <w:rFonts w:ascii="Helvetica" w:hAnsi="Helvetica" w:cs="Times New Roman"/>
          <w:i/>
        </w:rPr>
        <w:t xml:space="preserve"> j</w:t>
      </w:r>
      <w:r w:rsidR="002E1BE9" w:rsidRPr="00F003D4">
        <w:rPr>
          <w:rFonts w:ascii="Helvetica" w:hAnsi="Helvetica" w:cs="Times New Roman"/>
        </w:rPr>
        <w:t xml:space="preserve"> can be given by</w:t>
      </w:r>
      <w:r w:rsidR="000E36D6" w:rsidRPr="00F003D4">
        <w:rPr>
          <w:rFonts w:ascii="Helvetica" w:hAnsi="Helvetica" w:cs="Times New Roman"/>
        </w:rPr>
        <w:t xml:space="preserve"> </w:t>
      </w:r>
    </w:p>
    <w:p w14:paraId="25355723" w14:textId="77777777" w:rsidR="00514B64" w:rsidRPr="00F003D4" w:rsidRDefault="00514B64" w:rsidP="002E1BE9">
      <w:pPr>
        <w:widowControl w:val="0"/>
        <w:autoSpaceDE w:val="0"/>
        <w:autoSpaceDN w:val="0"/>
        <w:adjustRightInd w:val="0"/>
        <w:rPr>
          <w:rFonts w:ascii="Helvetica" w:hAnsi="Helvetica" w:cs="Times New Roman"/>
        </w:rPr>
      </w:pPr>
    </w:p>
    <w:p w14:paraId="73461DF8" w14:textId="797FCA86" w:rsidR="00B5614C" w:rsidRPr="00F003D4" w:rsidRDefault="00514B64" w:rsidP="00621FD5">
      <w:pPr>
        <w:pStyle w:val="MTDisplayEquation"/>
        <w:rPr>
          <w:rFonts w:ascii="Helvetica" w:hAnsi="Helvetica"/>
          <w:sz w:val="24"/>
          <w:szCs w:val="24"/>
        </w:rPr>
      </w:pPr>
      <w:r w:rsidRPr="00F003D4">
        <w:rPr>
          <w:rFonts w:ascii="Helvetica" w:hAnsi="Helvetica"/>
          <w:sz w:val="24"/>
          <w:szCs w:val="24"/>
        </w:rPr>
        <w:t>(5)</w:t>
      </w:r>
      <w:r w:rsidRPr="00F003D4">
        <w:rPr>
          <w:rFonts w:ascii="Helvetica" w:hAnsi="Helvetica"/>
          <w:sz w:val="24"/>
          <w:szCs w:val="24"/>
        </w:rPr>
        <w:tab/>
      </w:r>
      <w:r w:rsidR="002F0918" w:rsidRPr="00FC6E5E">
        <w:rPr>
          <w:rFonts w:ascii="Helvetica" w:hAnsi="Helvetica"/>
          <w:position w:val="-30"/>
          <w:sz w:val="24"/>
          <w:szCs w:val="24"/>
        </w:rPr>
        <w:object w:dxaOrig="1540" w:dyaOrig="700" w14:anchorId="506CD04C">
          <v:shape id="_x0000_i1088" type="#_x0000_t75" style="width:76.8pt;height:35.2pt" o:ole="">
            <v:imagedata r:id="rId126" o:title=""/>
          </v:shape>
          <o:OLEObject Type="Embed" ProgID="Equation.DSMT4" ShapeID="_x0000_i1088" DrawAspect="Content" ObjectID="_1334662634" r:id="rId127"/>
        </w:object>
      </w:r>
      <w:r w:rsidR="00B5614C" w:rsidRPr="00F003D4">
        <w:rPr>
          <w:rFonts w:ascii="Helvetica" w:hAnsi="Helvetica"/>
          <w:sz w:val="24"/>
          <w:szCs w:val="24"/>
        </w:rPr>
        <w:t xml:space="preserve">. </w:t>
      </w:r>
    </w:p>
    <w:p w14:paraId="7D5DCDC8" w14:textId="3CC5FD1A" w:rsidR="002E1BE9" w:rsidRPr="00F003D4" w:rsidRDefault="002E1BE9" w:rsidP="00621FD5">
      <w:pPr>
        <w:pStyle w:val="MTDisplayEquation"/>
        <w:rPr>
          <w:rFonts w:ascii="Helvetica" w:hAnsi="Helvetica"/>
          <w:sz w:val="24"/>
          <w:szCs w:val="24"/>
        </w:rPr>
      </w:pPr>
      <w:proofErr w:type="gramStart"/>
      <w:r w:rsidRPr="00F003D4">
        <w:rPr>
          <w:rFonts w:ascii="Helvetica" w:hAnsi="Helvetica"/>
          <w:sz w:val="24"/>
          <w:szCs w:val="24"/>
        </w:rPr>
        <w:t>Equation(</w:t>
      </w:r>
      <w:proofErr w:type="gramEnd"/>
      <w:r w:rsidRPr="00F003D4">
        <w:rPr>
          <w:rFonts w:ascii="Helvetica" w:hAnsi="Helvetica"/>
          <w:sz w:val="24"/>
          <w:szCs w:val="24"/>
        </w:rPr>
        <w:t xml:space="preserve">5) is well established, and was originally given in </w:t>
      </w:r>
      <w:r w:rsidR="008D20CD" w:rsidRPr="00F003D4">
        <w:rPr>
          <w:rFonts w:ascii="Helvetica" w:hAnsi="Helvetica"/>
          <w:sz w:val="24"/>
          <w:szCs w:val="24"/>
        </w:rPr>
        <w:fldChar w:fldCharType="begin"/>
      </w:r>
      <w:r w:rsidR="00FC3C3D" w:rsidRPr="00F003D4">
        <w:rPr>
          <w:rFonts w:ascii="Helvetica" w:hAnsi="Helvetica"/>
          <w:sz w:val="24"/>
          <w:szCs w:val="24"/>
        </w:rPr>
        <w:instrText xml:space="preserve"> ADDIN EN.CITE &lt;EndNote&gt;&lt;Cite&gt;&lt;Author&gt;Gillespie&lt;/Author&gt;&lt;Year&gt;1984&lt;/Year&gt;&lt;RecNum&gt;54&lt;/RecNum&gt;&lt;DisplayText&gt;[17]&lt;/DisplayText&gt;&lt;record&gt;&lt;rec-number&gt;54&lt;/rec-number&gt;&lt;foreign-keys&gt;&lt;key app="EN" db-id="aerza0v5ufawdtezew95dr0bafeapts5var0"&gt;54&lt;/key&gt;&lt;/foreign-keys&gt;&lt;ref-type name="Journal Article"&gt;17&lt;/ref-type&gt;&lt;contributors&gt;&lt;authors&gt;&lt;author&gt;Gillespie, J. H.&lt;/author&gt;&lt;/authors&gt;&lt;/contributors&gt;&lt;auth-address&gt;Gillespie, Jh&amp;#xD;Univ Calif Davis,Davis,Ca 95616, USA&amp;#xD;Univ Calif Davis,Davis,Ca 95616, USA&lt;/auth-address&gt;&lt;titles&gt;&lt;title&gt;Molecular Evolution over the Mutational Landscape&lt;/title&gt;&lt;secondary-title&gt;Evolution;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1116-1129&lt;/pages&gt;&lt;volume&gt;38&lt;/volume&gt;&lt;number&gt;5&lt;/number&gt;&lt;dates&gt;&lt;year&gt;1984&lt;/year&gt;&lt;/dates&gt;&lt;isbn&gt;0014-3820&lt;/isbn&gt;&lt;accession-num&gt;ISI:A1984TR39600017&lt;/accession-num&gt;&lt;urls&gt;&lt;related-urls&gt;&lt;url&gt;&amp;lt;Go to ISI&amp;gt;://A1984TR39600017&lt;/url&gt;&lt;/related-urls&gt;&lt;/urls&gt;&lt;electronic-resource-num&gt;Doi 10.2307/2408444&lt;/electronic-resource-num&gt;&lt;language&gt;English&lt;/language&gt;&lt;/record&gt;&lt;/Cite&gt;&lt;/EndNote&gt;</w:instrText>
      </w:r>
      <w:r w:rsidR="008D20CD" w:rsidRPr="00F003D4">
        <w:rPr>
          <w:rFonts w:ascii="Helvetica" w:hAnsi="Helvetica"/>
          <w:sz w:val="24"/>
          <w:szCs w:val="24"/>
        </w:rPr>
        <w:fldChar w:fldCharType="separate"/>
      </w:r>
      <w:r w:rsidR="00FC3C3D" w:rsidRPr="00F003D4">
        <w:rPr>
          <w:rFonts w:ascii="Helvetica" w:hAnsi="Helvetica"/>
          <w:noProof/>
          <w:sz w:val="24"/>
          <w:szCs w:val="24"/>
        </w:rPr>
        <w:t>[</w:t>
      </w:r>
      <w:hyperlink w:anchor="_ENREF_17" w:tooltip="Gillespie, 1984 #54" w:history="1">
        <w:r w:rsidR="00FC3C3D" w:rsidRPr="00F003D4">
          <w:rPr>
            <w:rFonts w:ascii="Helvetica" w:hAnsi="Helvetica"/>
            <w:noProof/>
            <w:sz w:val="24"/>
            <w:szCs w:val="24"/>
          </w:rPr>
          <w:t>17</w:t>
        </w:r>
      </w:hyperlink>
      <w:r w:rsidR="00FC3C3D" w:rsidRPr="00F003D4">
        <w:rPr>
          <w:rFonts w:ascii="Helvetica" w:hAnsi="Helvetica"/>
          <w:noProof/>
          <w:sz w:val="24"/>
          <w:szCs w:val="24"/>
        </w:rPr>
        <w:t>]</w:t>
      </w:r>
      <w:r w:rsidR="008D20CD" w:rsidRPr="00F003D4">
        <w:rPr>
          <w:rFonts w:ascii="Helvetica" w:hAnsi="Helvetica"/>
          <w:sz w:val="24"/>
          <w:szCs w:val="24"/>
        </w:rPr>
        <w:fldChar w:fldCharType="end"/>
      </w:r>
      <w:r w:rsidRPr="00F003D4">
        <w:rPr>
          <w:rFonts w:ascii="Helvetica" w:hAnsi="Helvetica"/>
          <w:sz w:val="24"/>
          <w:szCs w:val="24"/>
        </w:rPr>
        <w:t>.</w:t>
      </w:r>
    </w:p>
    <w:p w14:paraId="3587D58D" w14:textId="3222F6B1" w:rsidR="006A565F" w:rsidRPr="00F003D4" w:rsidRDefault="002E1BE9" w:rsidP="002E1BE9">
      <w:pPr>
        <w:widowControl w:val="0"/>
        <w:autoSpaceDE w:val="0"/>
        <w:autoSpaceDN w:val="0"/>
        <w:adjustRightInd w:val="0"/>
        <w:rPr>
          <w:rFonts w:ascii="Helvetica" w:hAnsi="Helvetica" w:cs="Times New Roman"/>
        </w:rPr>
      </w:pPr>
      <w:r w:rsidRPr="00F003D4">
        <w:rPr>
          <w:rFonts w:ascii="Helvetica" w:hAnsi="Helvetica" w:cs="Times New Roman"/>
        </w:rPr>
        <w:t>If one now applies (4), the probability for the mutation</w:t>
      </w:r>
      <w:r w:rsidR="00A52AF2" w:rsidRPr="00F003D4">
        <w:rPr>
          <w:rFonts w:ascii="Helvetica" w:hAnsi="Helvetica" w:cs="Times New Roman"/>
        </w:rPr>
        <w:t xml:space="preserve"> </w:t>
      </w:r>
      <w:r w:rsidR="00D709DA">
        <w:rPr>
          <w:rFonts w:ascii="Helvetica" w:hAnsi="Helvetica" w:cs="Times New Roman"/>
          <w:position w:val="-10"/>
        </w:rPr>
        <w:pict w14:anchorId="666293FE">
          <v:shape id="_x0000_i1089" type="#_x0000_t75" style="width:8.8pt;height:15.2pt">
            <v:imagedata r:id="rId128" o:title=""/>
          </v:shape>
        </w:pict>
      </w:r>
      <w:r w:rsidR="00A52AF2" w:rsidRPr="00F003D4">
        <w:rPr>
          <w:rFonts w:ascii="Helvetica" w:hAnsi="Helvetica" w:cs="Times New Roman"/>
        </w:rPr>
        <w:t xml:space="preserve"> equals</w:t>
      </w:r>
    </w:p>
    <w:p w14:paraId="74C63A88" w14:textId="77777777" w:rsidR="00A52AF2" w:rsidRPr="00F003D4" w:rsidRDefault="00A52AF2" w:rsidP="002E1BE9">
      <w:pPr>
        <w:widowControl w:val="0"/>
        <w:autoSpaceDE w:val="0"/>
        <w:autoSpaceDN w:val="0"/>
        <w:adjustRightInd w:val="0"/>
        <w:rPr>
          <w:rFonts w:ascii="Helvetica" w:hAnsi="Helvetica" w:cs="Times New Roman"/>
        </w:rPr>
      </w:pPr>
    </w:p>
    <w:p w14:paraId="397AFC40" w14:textId="4D3D9282" w:rsidR="00A52AF2" w:rsidRPr="00F003D4" w:rsidRDefault="005B71A6" w:rsidP="00202A34">
      <w:pPr>
        <w:pStyle w:val="MTDisplayEquation"/>
        <w:rPr>
          <w:ins w:id="150" w:author="Miriam Barlow" w:date="2014-04-30T06:54:00Z"/>
          <w:rFonts w:ascii="Helvetica" w:hAnsi="Helvetica"/>
          <w:position w:val="-30"/>
          <w:sz w:val="24"/>
          <w:szCs w:val="24"/>
        </w:rPr>
      </w:pPr>
      <w:r w:rsidRPr="00F003D4">
        <w:rPr>
          <w:rFonts w:ascii="Helvetica" w:hAnsi="Helvetica"/>
          <w:sz w:val="24"/>
          <w:szCs w:val="24"/>
        </w:rPr>
        <w:t>(6)</w:t>
      </w:r>
      <w:r w:rsidR="00A52AF2" w:rsidRPr="00F003D4">
        <w:rPr>
          <w:rFonts w:ascii="Helvetica" w:hAnsi="Helvetica"/>
          <w:sz w:val="24"/>
          <w:szCs w:val="24"/>
        </w:rPr>
        <w:tab/>
      </w:r>
      <w:r w:rsidR="002F0918" w:rsidRPr="00621FD5">
        <w:rPr>
          <w:rFonts w:ascii="Helvetica" w:hAnsi="Helvetica"/>
          <w:position w:val="-30"/>
          <w:sz w:val="24"/>
          <w:szCs w:val="24"/>
        </w:rPr>
        <w:object w:dxaOrig="2920" w:dyaOrig="700" w14:anchorId="2FA7A3A4">
          <v:shape id="_x0000_i1090" type="#_x0000_t75" style="width:146.4pt;height:35.2pt" o:ole="">
            <v:imagedata r:id="rId129" o:title=""/>
          </v:shape>
          <o:OLEObject Type="Embed" ProgID="Equation.DSMT4" ShapeID="_x0000_i1090" DrawAspect="Content" ObjectID="_1334662635" r:id="rId130"/>
        </w:object>
      </w:r>
      <w:commentRangeStart w:id="151"/>
    </w:p>
    <w:p w14:paraId="115407CA" w14:textId="77777777" w:rsidR="008276CE" w:rsidRPr="00F003D4" w:rsidRDefault="008276CE" w:rsidP="00055330">
      <w:pPr>
        <w:rPr>
          <w:ins w:id="152" w:author="Miriam Barlow" w:date="2014-04-30T17:01:00Z"/>
          <w:rFonts w:ascii="Helvetica" w:hAnsi="Helvetica"/>
        </w:rPr>
      </w:pPr>
    </w:p>
    <w:p w14:paraId="6E99A02B" w14:textId="1D12F247" w:rsidR="008276CE" w:rsidRPr="00F003D4" w:rsidRDefault="008276CE" w:rsidP="00055330">
      <w:pPr>
        <w:rPr>
          <w:ins w:id="153" w:author="Miriam Barlow" w:date="2014-04-30T17:03:00Z"/>
          <w:rFonts w:ascii="Helvetica" w:hAnsi="Helvetica"/>
          <w:i/>
        </w:rPr>
      </w:pPr>
      <w:ins w:id="154" w:author="Miriam Barlow" w:date="2014-04-30T17:01:00Z">
        <w:r w:rsidRPr="00F003D4">
          <w:rPr>
            <w:rFonts w:ascii="Helvetica" w:hAnsi="Helvetica"/>
          </w:rPr>
          <w:t xml:space="preserve">In terms </w:t>
        </w:r>
      </w:ins>
      <w:ins w:id="155" w:author="Miriam Barlow" w:date="2014-04-30T17:02:00Z">
        <w:r w:rsidRPr="00F003D4">
          <w:rPr>
            <w:rFonts w:ascii="Helvetica" w:hAnsi="Helvetica"/>
          </w:rPr>
          <w:t>specified for the tens</w:t>
        </w:r>
        <w:r w:rsidR="00DC750B" w:rsidRPr="00F003D4">
          <w:rPr>
            <w:rFonts w:ascii="Helvetica" w:hAnsi="Helvetica"/>
          </w:rPr>
          <w:t xml:space="preserve">ors representing each landscape given in </w:t>
        </w:r>
      </w:ins>
      <w:ins w:id="156" w:author="Miriam Barlow" w:date="2014-04-30T17:06:00Z">
        <w:r w:rsidR="00DC750B" w:rsidRPr="00F003D4">
          <w:rPr>
            <w:rFonts w:ascii="Helvetica" w:hAnsi="Helvetica"/>
          </w:rPr>
          <w:t>R</w:t>
        </w:r>
      </w:ins>
      <w:ins w:id="157" w:author="Miriam Barlow" w:date="2014-04-30T17:02:00Z">
        <w:r w:rsidR="00DC750B" w:rsidRPr="00F003D4">
          <w:rPr>
            <w:rFonts w:ascii="Helvetica" w:hAnsi="Helvetica"/>
          </w:rPr>
          <w:t xml:space="preserve">esults under the subheading </w:t>
        </w:r>
      </w:ins>
      <w:ins w:id="158" w:author="Miriam Barlow" w:date="2014-04-30T17:05:00Z">
        <w:r w:rsidR="00DC750B" w:rsidRPr="00F003D4">
          <w:rPr>
            <w:rFonts w:ascii="Helvetica" w:hAnsi="Helvetica"/>
          </w:rPr>
          <w:t>“</w:t>
        </w:r>
        <w:r w:rsidR="00DC750B" w:rsidRPr="00F003D4">
          <w:rPr>
            <w:rFonts w:ascii="Helvetica" w:hAnsi="Helvetica" w:cs="Arial"/>
            <w:i/>
            <w:color w:val="1A1A1A"/>
          </w:rPr>
          <w:t>From experimental data to mathematical models</w:t>
        </w:r>
        <w:r w:rsidR="00DC750B" w:rsidRPr="00F003D4">
          <w:rPr>
            <w:rFonts w:ascii="Helvetica" w:hAnsi="Helvetica"/>
            <w:i/>
          </w:rPr>
          <w:t>”</w:t>
        </w:r>
      </w:ins>
      <w:r w:rsidR="008405EA">
        <w:rPr>
          <w:rFonts w:ascii="Helvetica" w:hAnsi="Helvetica"/>
          <w:i/>
        </w:rPr>
        <w:t xml:space="preserve"> </w:t>
      </w:r>
      <w:ins w:id="159" w:author="Miriam Barlow" w:date="2014-04-30T17:06:00Z">
        <w:r w:rsidR="00DC750B" w:rsidRPr="00F003D4">
          <w:rPr>
            <w:rFonts w:ascii="Helvetica" w:hAnsi="Helvetica"/>
          </w:rPr>
          <w:t xml:space="preserve">2), </w:t>
        </w:r>
      </w:ins>
    </w:p>
    <w:p w14:paraId="31AB2CAE" w14:textId="4176262E" w:rsidR="008276CE" w:rsidRPr="00F003D4" w:rsidRDefault="008276CE" w:rsidP="00055330">
      <w:pPr>
        <w:rPr>
          <w:ins w:id="160" w:author="Miriam Barlow" w:date="2014-04-30T17:03:00Z"/>
          <w:rFonts w:ascii="Helvetica" w:hAnsi="Helvetica"/>
        </w:rPr>
      </w:pPr>
    </w:p>
    <w:p w14:paraId="4DB94D5A" w14:textId="1625C152" w:rsidR="008276CE" w:rsidRPr="00F003D4" w:rsidRDefault="005C1261" w:rsidP="00DC750B">
      <w:pPr>
        <w:pStyle w:val="MTDisplayEquation"/>
        <w:rPr>
          <w:ins w:id="161" w:author="Miriam Barlow" w:date="2014-04-30T06:54:00Z"/>
          <w:rFonts w:ascii="Helvetica" w:hAnsi="Helvetica"/>
          <w:sz w:val="24"/>
          <w:szCs w:val="24"/>
        </w:rPr>
      </w:pPr>
      <w:ins w:id="162" w:author="Miriam Barlow" w:date="2014-04-30T17:27:00Z">
        <w:r w:rsidRPr="00F003D4">
          <w:rPr>
            <w:rFonts w:ascii="Helvetica" w:hAnsi="Helvetica"/>
            <w:sz w:val="24"/>
            <w:szCs w:val="24"/>
          </w:rPr>
          <w:t>(7)</w:t>
        </w:r>
      </w:ins>
      <w:ins w:id="163" w:author="Miriam Barlow" w:date="2014-04-30T17:03:00Z">
        <w:r w:rsidR="008276CE" w:rsidRPr="00F003D4">
          <w:rPr>
            <w:rFonts w:ascii="Helvetica" w:hAnsi="Helvetica"/>
            <w:sz w:val="24"/>
            <w:szCs w:val="24"/>
          </w:rPr>
          <w:tab/>
        </w:r>
      </w:ins>
      <w:ins w:id="164" w:author="Miriam Barlow" w:date="2014-04-30T17:03:00Z">
        <w:r w:rsidR="007C7F1B" w:rsidRPr="00F003D4">
          <w:rPr>
            <w:rFonts w:ascii="Helvetica" w:hAnsi="Helvetica"/>
            <w:position w:val="-30"/>
            <w:sz w:val="24"/>
            <w:szCs w:val="24"/>
          </w:rPr>
          <w:object w:dxaOrig="2860" w:dyaOrig="680" w14:anchorId="6F0881D9">
            <v:shape id="_x0000_i1091" type="#_x0000_t75" style="width:143.2pt;height:34.4pt" o:ole="">
              <v:imagedata r:id="rId131" o:title=""/>
            </v:shape>
            <o:OLEObject Type="Embed" ProgID="Equation.DSMT4" ShapeID="_x0000_i1091" DrawAspect="Content" ObjectID="_1334662636" r:id="rId132"/>
          </w:object>
        </w:r>
      </w:ins>
    </w:p>
    <w:commentRangeEnd w:id="151"/>
    <w:p w14:paraId="5B38CB80" w14:textId="77777777" w:rsidR="00AE6275" w:rsidRPr="00F003D4" w:rsidRDefault="00DC750B" w:rsidP="00055330">
      <w:pPr>
        <w:rPr>
          <w:rFonts w:ascii="Helvetica" w:hAnsi="Helvetica"/>
        </w:rPr>
      </w:pPr>
      <w:ins w:id="165" w:author="Miriam Barlow" w:date="2014-04-30T17:07:00Z">
        <w:r w:rsidRPr="00F003D4">
          <w:rPr>
            <w:rStyle w:val="CommentReference"/>
            <w:rFonts w:ascii="Helvetica" w:hAnsi="Helvetica"/>
            <w:sz w:val="24"/>
            <w:szCs w:val="24"/>
          </w:rPr>
          <w:commentReference w:id="151"/>
        </w:r>
      </w:ins>
    </w:p>
    <w:p w14:paraId="263EDFEE" w14:textId="37C4C26B" w:rsidR="00DD3964" w:rsidRPr="00DD3964" w:rsidRDefault="00055330" w:rsidP="00055330">
      <w:pPr>
        <w:widowControl w:val="0"/>
        <w:autoSpaceDE w:val="0"/>
        <w:autoSpaceDN w:val="0"/>
        <w:adjustRightInd w:val="0"/>
        <w:rPr>
          <w:rFonts w:ascii="Helvetica" w:hAnsi="Helvetica" w:cs="Arial"/>
          <w:color w:val="1A1A1A"/>
        </w:rPr>
      </w:pPr>
      <w:r w:rsidRPr="00F003D4">
        <w:rPr>
          <w:rFonts w:ascii="Helvetica" w:hAnsi="Helvetica" w:cs="Times New Roman"/>
        </w:rPr>
        <w:t xml:space="preserve">Equal Probability Model (EPM): According to </w:t>
      </w:r>
      <w:r w:rsidR="005D068B" w:rsidRPr="00F003D4">
        <w:rPr>
          <w:rFonts w:ascii="Helvetica" w:hAnsi="Helvetica" w:cs="Times New Roman"/>
        </w:rPr>
        <w:t>the EPM</w:t>
      </w:r>
      <w:r w:rsidRPr="00F003D4">
        <w:rPr>
          <w:rFonts w:ascii="Helvetica" w:hAnsi="Helvetica" w:cs="Times New Roman"/>
        </w:rPr>
        <w:t xml:space="preserve"> model, the probabilities are equal for all beneficial mutations, so that one needs the fitness graphs only for computing the probabilities.</w:t>
      </w:r>
      <w:ins w:id="167" w:author="Miriam Barlow" w:date="2014-04-30T18:18:00Z">
        <w:r w:rsidR="00EE71C9" w:rsidRPr="00F003D4">
          <w:rPr>
            <w:rFonts w:ascii="Helvetica" w:hAnsi="Helvetica" w:cs="Times New Roman"/>
          </w:rPr>
          <w:t xml:space="preserve"> </w:t>
        </w:r>
        <w:r w:rsidR="00EE71C9" w:rsidRPr="00F003D4">
          <w:rPr>
            <w:rFonts w:ascii="Helvetica" w:hAnsi="Helvetica" w:cs="Arial"/>
            <w:color w:val="1A1A1A"/>
          </w:rPr>
          <w:t xml:space="preserve">The matrix entry </w:t>
        </w:r>
      </w:ins>
      <w:r w:rsidR="0065777E" w:rsidRPr="00ED10FC">
        <w:rPr>
          <w:rFonts w:ascii="Helvetica" w:hAnsi="Helvetica" w:cs="Arial"/>
          <w:color w:val="1A1A1A"/>
          <w:position w:val="-12"/>
        </w:rPr>
        <w:object w:dxaOrig="820" w:dyaOrig="340" w14:anchorId="0BB9C58E">
          <v:shape id="_x0000_i1092" type="#_x0000_t75" style="width:40.8pt;height:16.8pt" o:ole="">
            <v:imagedata r:id="rId133" o:title=""/>
          </v:shape>
          <o:OLEObject Type="Embed" ProgID="Equation.DSMT4" ShapeID="_x0000_i1092" DrawAspect="Content" ObjectID="_1334662637" r:id="rId134"/>
        </w:object>
      </w:r>
      <w:ins w:id="168" w:author="Miriam Barlow" w:date="2014-04-30T18:18:00Z">
        <w:r w:rsidR="00EE71C9" w:rsidRPr="00F003D4">
          <w:rPr>
            <w:rFonts w:ascii="Helvetica" w:hAnsi="Helvetica" w:cs="Arial"/>
            <w:color w:val="1A1A1A"/>
          </w:rPr>
          <w:t xml:space="preserve"> </w:t>
        </w:r>
      </w:ins>
      <w:r w:rsidR="00DD3964" w:rsidRPr="00F003D4">
        <w:rPr>
          <w:rFonts w:ascii="Helvetica" w:hAnsi="Helvetica" w:cs="Arial"/>
          <w:color w:val="1A1A1A"/>
        </w:rPr>
        <w:t xml:space="preserve">is </w:t>
      </w:r>
      <w:r w:rsidR="00DD3964" w:rsidRPr="00352C1A">
        <w:rPr>
          <w:rFonts w:ascii="Helvetica" w:hAnsi="Helvetica" w:cs="Arial"/>
          <w:color w:val="1A1A1A"/>
          <w:position w:val="-4"/>
        </w:rPr>
        <w:object w:dxaOrig="500" w:dyaOrig="260" w14:anchorId="1A8406ED">
          <v:shape id="_x0000_i1093" type="#_x0000_t75" style="width:24.8pt;height:12.8pt" o:ole="">
            <v:imagedata r:id="rId135" o:title=""/>
          </v:shape>
          <o:OLEObject Type="Embed" ProgID="Equation.DSMT4" ShapeID="_x0000_i1093" DrawAspect="Content" ObjectID="_1334662638" r:id="rId136"/>
        </w:object>
      </w:r>
      <w:r w:rsidR="00DD3964" w:rsidRPr="00F003D4">
        <w:rPr>
          <w:rFonts w:ascii="Helvetica" w:hAnsi="Helvetica" w:cs="Arial"/>
          <w:color w:val="1A1A1A"/>
        </w:rPr>
        <w:t xml:space="preserve"> if genotype </w:t>
      </w:r>
      <w:r w:rsidR="00DD3964" w:rsidRPr="000A2E93">
        <w:rPr>
          <w:rFonts w:ascii="Helvetica" w:hAnsi="Helvetica" w:cs="Arial"/>
          <w:color w:val="1A1A1A"/>
          <w:position w:val="-4"/>
        </w:rPr>
        <w:object w:dxaOrig="200" w:dyaOrig="200" w14:anchorId="560A6B0B">
          <v:shape id="_x0000_i1094" type="#_x0000_t75" style="width:10.4pt;height:10.4pt" o:ole="">
            <v:imagedata r:id="rId137" o:title=""/>
          </v:shape>
          <o:OLEObject Type="Embed" ProgID="Equation.DSMT4" ShapeID="_x0000_i1094" DrawAspect="Content" ObjectID="_1334662639" r:id="rId138"/>
        </w:object>
      </w:r>
      <w:r w:rsidR="00DD3964" w:rsidRPr="00F003D4">
        <w:rPr>
          <w:rFonts w:ascii="Helvetica" w:hAnsi="Helvetica" w:cs="Arial"/>
          <w:color w:val="1A1A1A"/>
        </w:rPr>
        <w:t xml:space="preserve"> has </w:t>
      </w:r>
      <w:r w:rsidR="00DD3964" w:rsidRPr="000A2E93">
        <w:rPr>
          <w:rFonts w:ascii="Helvetica" w:hAnsi="Helvetica" w:cs="Arial"/>
          <w:color w:val="1A1A1A"/>
          <w:position w:val="-4"/>
        </w:rPr>
        <w:object w:dxaOrig="260" w:dyaOrig="240" w14:anchorId="68B960A2">
          <v:shape id="_x0000_i1095" type="#_x0000_t75" style="width:12.8pt;height:12pt" o:ole="">
            <v:imagedata r:id="rId139" o:title=""/>
          </v:shape>
          <o:OLEObject Type="Embed" ProgID="Equation.DSMT4" ShapeID="_x0000_i1095" DrawAspect="Content" ObjectID="_1334662640" r:id="rId140"/>
        </w:object>
      </w:r>
      <w:r w:rsidR="00DD3964" w:rsidRPr="00F003D4">
        <w:rPr>
          <w:rFonts w:ascii="Helvetica" w:hAnsi="Helvetica" w:cs="Arial"/>
          <w:color w:val="1A1A1A"/>
        </w:rPr>
        <w:t xml:space="preserve"> outgoing arrows and there is an arrow from </w:t>
      </w:r>
      <w:r w:rsidR="00DD3964" w:rsidRPr="000A2E93">
        <w:rPr>
          <w:rFonts w:ascii="Helvetica" w:hAnsi="Helvetica" w:cs="Arial"/>
          <w:color w:val="1A1A1A"/>
          <w:position w:val="-4"/>
        </w:rPr>
        <w:object w:dxaOrig="200" w:dyaOrig="200" w14:anchorId="2ABD0650">
          <v:shape id="_x0000_i1096" type="#_x0000_t75" style="width:10.4pt;height:10.4pt" o:ole="">
            <v:imagedata r:id="rId141" o:title=""/>
          </v:shape>
          <o:OLEObject Type="Embed" ProgID="Equation.DSMT4" ShapeID="_x0000_i1096" DrawAspect="Content" ObjectID="_1334662641" r:id="rId142"/>
        </w:object>
      </w:r>
      <w:r w:rsidR="00DD3964" w:rsidRPr="00F003D4">
        <w:rPr>
          <w:rFonts w:ascii="Helvetica" w:hAnsi="Helvetica" w:cs="Arial"/>
          <w:color w:val="1A1A1A"/>
        </w:rPr>
        <w:t xml:space="preserve"> to </w:t>
      </w:r>
      <w:r w:rsidR="00DD3964" w:rsidRPr="000A2E93">
        <w:rPr>
          <w:rFonts w:ascii="Helvetica" w:hAnsi="Helvetica" w:cs="Arial"/>
          <w:color w:val="1A1A1A"/>
          <w:position w:val="-4"/>
        </w:rPr>
        <w:object w:dxaOrig="200" w:dyaOrig="260" w14:anchorId="30A7EE46">
          <v:shape id="_x0000_i1097" type="#_x0000_t75" style="width:10.4pt;height:12.8pt" o:ole="">
            <v:imagedata r:id="rId143" o:title=""/>
          </v:shape>
          <o:OLEObject Type="Embed" ProgID="Equation.DSMT4" ShapeID="_x0000_i1097" DrawAspect="Content" ObjectID="_1334662642" r:id="rId144"/>
        </w:object>
      </w:r>
      <w:r w:rsidR="00DD3964" w:rsidRPr="00F003D4">
        <w:rPr>
          <w:rFonts w:ascii="Helvetica" w:hAnsi="Helvetica" w:cs="Arial"/>
          <w:color w:val="1A1A1A"/>
        </w:rPr>
        <w:t>.</w:t>
      </w:r>
    </w:p>
    <w:p w14:paraId="5845E5BE" w14:textId="77777777" w:rsidR="005B76F5" w:rsidRPr="00F003D4" w:rsidRDefault="005B76F5" w:rsidP="00055330">
      <w:pPr>
        <w:widowControl w:val="0"/>
        <w:autoSpaceDE w:val="0"/>
        <w:autoSpaceDN w:val="0"/>
        <w:adjustRightInd w:val="0"/>
        <w:rPr>
          <w:rFonts w:ascii="Helvetica" w:hAnsi="Helvetica" w:cs="Times New Roman"/>
        </w:rPr>
      </w:pPr>
    </w:p>
    <w:p w14:paraId="108B74B8" w14:textId="2F860A3F" w:rsidR="005B76F5" w:rsidRPr="00F003D4" w:rsidRDefault="005B76F5" w:rsidP="00055330">
      <w:pPr>
        <w:widowControl w:val="0"/>
        <w:autoSpaceDE w:val="0"/>
        <w:autoSpaceDN w:val="0"/>
        <w:adjustRightInd w:val="0"/>
        <w:rPr>
          <w:rFonts w:ascii="Helvetica" w:hAnsi="Helvetica" w:cs="Times New Roman"/>
          <w:i/>
        </w:rPr>
      </w:pPr>
      <w:r w:rsidRPr="00F003D4">
        <w:rPr>
          <w:rFonts w:ascii="Helvetica" w:hAnsi="Helvetica" w:cs="Arial"/>
          <w:i/>
          <w:color w:val="1A1A1A"/>
        </w:rPr>
        <w:t xml:space="preserve">Optimal antibiotic sequences and pathways of </w:t>
      </w:r>
      <w:r w:rsidR="00CC4E6C" w:rsidRPr="00F003D4">
        <w:rPr>
          <w:rFonts w:ascii="Helvetica" w:hAnsi="Helvetica" w:cs="Arial"/>
          <w:i/>
          <w:color w:val="1A1A1A"/>
        </w:rPr>
        <w:t>genotype</w:t>
      </w:r>
      <w:r w:rsidRPr="00F003D4">
        <w:rPr>
          <w:rFonts w:ascii="Helvetica" w:hAnsi="Helvetica" w:cs="Arial"/>
          <w:i/>
          <w:color w:val="1A1A1A"/>
        </w:rPr>
        <w:t>s</w:t>
      </w:r>
    </w:p>
    <w:p w14:paraId="64B309FE" w14:textId="4167DA87" w:rsidR="00A52EE2" w:rsidRPr="00F003D4" w:rsidRDefault="00A52EE2" w:rsidP="00A52E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Let </w:t>
      </w:r>
      <w:r w:rsidR="00ED10FC" w:rsidRPr="005B76F5">
        <w:rPr>
          <w:rFonts w:ascii="Arial" w:hAnsi="Arial" w:cs="Arial"/>
          <w:color w:val="1A1A1A"/>
          <w:position w:val="-8"/>
          <w:sz w:val="26"/>
          <w:szCs w:val="26"/>
        </w:rPr>
        <w:object w:dxaOrig="600" w:dyaOrig="300" w14:anchorId="1A0F3080">
          <v:shape id="_x0000_i1098" type="#_x0000_t75" style="width:30.4pt;height:15.2pt" o:ole="">
            <v:imagedata r:id="rId145" o:title=""/>
          </v:shape>
          <o:OLEObject Type="Embed" ProgID="Equation.DSMT4" ShapeID="_x0000_i1098" DrawAspect="Content" ObjectID="_1334662643" r:id="rId146"/>
        </w:object>
      </w:r>
      <w:r w:rsidRPr="00F003D4">
        <w:rPr>
          <w:rFonts w:ascii="Helvetica" w:hAnsi="Helvetica" w:cs="Arial"/>
          <w:color w:val="1A1A1A"/>
        </w:rPr>
        <w:t xml:space="preserve"> denote the </w:t>
      </w:r>
      <w:r w:rsidR="00116576" w:rsidRPr="00A52EE2">
        <w:rPr>
          <w:rFonts w:ascii="Arial" w:hAnsi="Arial" w:cs="Arial"/>
          <w:color w:val="1A1A1A"/>
          <w:position w:val="-4"/>
          <w:sz w:val="26"/>
          <w:szCs w:val="26"/>
        </w:rPr>
        <w:object w:dxaOrig="740" w:dyaOrig="240" w14:anchorId="00C250B4">
          <v:shape id="_x0000_i1099" type="#_x0000_t75" style="width:36.8pt;height:12pt" o:ole="">
            <v:imagedata r:id="rId147" o:title=""/>
          </v:shape>
          <o:OLEObject Type="Embed" ProgID="Equation.DSMT4" ShapeID="_x0000_i1099" DrawAspect="Content" ObjectID="_1334662644" r:id="rId148"/>
        </w:object>
      </w:r>
      <w:r w:rsidRPr="00F003D4">
        <w:rPr>
          <w:rFonts w:ascii="Helvetica" w:hAnsi="Helvetica" w:cs="Arial"/>
          <w:color w:val="1A1A1A"/>
        </w:rPr>
        <w:t xml:space="preserve"> transition matrix we derived for the</w:t>
      </w:r>
      <w:r w:rsidR="002F2BD7" w:rsidRPr="00F003D4">
        <w:rPr>
          <w:rFonts w:ascii="Helvetica" w:hAnsi="Helvetica" w:cs="Arial"/>
          <w:color w:val="1A1A1A"/>
        </w:rPr>
        <w:t xml:space="preserve"> </w:t>
      </w:r>
      <w:r w:rsidRPr="00F003D4">
        <w:rPr>
          <w:rFonts w:ascii="Helvetica" w:hAnsi="Helvetica" w:cs="Arial"/>
          <w:color w:val="1A1A1A"/>
        </w:rPr>
        <w:t xml:space="preserve">antibiotic labeled </w:t>
      </w:r>
      <w:r w:rsidR="00E00665" w:rsidRPr="00A52EE2">
        <w:rPr>
          <w:rFonts w:ascii="Arial" w:hAnsi="Arial" w:cs="Arial"/>
          <w:color w:val="1A1A1A"/>
          <w:position w:val="-4"/>
          <w:sz w:val="26"/>
          <w:szCs w:val="26"/>
        </w:rPr>
        <w:object w:dxaOrig="200" w:dyaOrig="200" w14:anchorId="31B7E9A4">
          <v:shape id="_x0000_i1100" type="#_x0000_t75" style="width:10.4pt;height:10.4pt" o:ole="">
            <v:imagedata r:id="rId149" o:title=""/>
          </v:shape>
          <o:OLEObject Type="Embed" ProgID="Equation.DSMT4" ShapeID="_x0000_i1100" DrawAspect="Content" ObjectID="_1334662645" r:id="rId150"/>
        </w:object>
      </w:r>
      <w:r w:rsidRPr="00F003D4">
        <w:rPr>
          <w:rFonts w:ascii="Helvetica" w:hAnsi="Helvetica" w:cs="Arial"/>
          <w:color w:val="1A1A1A"/>
        </w:rPr>
        <w:t xml:space="preserve">. For any sequence </w:t>
      </w:r>
      <w:r w:rsidR="00E00665" w:rsidRPr="009276E1">
        <w:rPr>
          <w:rFonts w:ascii="Arial" w:hAnsi="Arial" w:cs="Arial"/>
          <w:color w:val="1A1A1A"/>
          <w:position w:val="-10"/>
          <w:sz w:val="26"/>
          <w:szCs w:val="26"/>
        </w:rPr>
        <w:object w:dxaOrig="980" w:dyaOrig="320" w14:anchorId="3C284580">
          <v:shape id="_x0000_i1101" type="#_x0000_t75" style="width:48.8pt;height:16pt" o:ole="">
            <v:imagedata r:id="rId151" o:title=""/>
          </v:shape>
          <o:OLEObject Type="Embed" ProgID="Equation.DSMT4" ShapeID="_x0000_i1101" DrawAspect="Content" ObjectID="_1334662646" r:id="rId152"/>
        </w:object>
      </w:r>
      <w:r w:rsidRPr="00F003D4">
        <w:rPr>
          <w:rFonts w:ascii="Helvetica" w:hAnsi="Helvetica" w:cs="Arial"/>
          <w:color w:val="1A1A1A"/>
        </w:rPr>
        <w:t xml:space="preserve"> of </w:t>
      </w:r>
      <w:r w:rsidR="00ED10FC" w:rsidRPr="00A52EE2">
        <w:rPr>
          <w:rFonts w:ascii="Arial" w:hAnsi="Arial" w:cs="Arial"/>
          <w:color w:val="1A1A1A"/>
          <w:position w:val="-4"/>
          <w:sz w:val="26"/>
          <w:szCs w:val="26"/>
        </w:rPr>
        <w:object w:dxaOrig="200" w:dyaOrig="260" w14:anchorId="5176DA6B">
          <v:shape id="_x0000_i1102" type="#_x0000_t75" style="width:10.4pt;height:12.8pt" o:ole="">
            <v:imagedata r:id="rId153" o:title=""/>
          </v:shape>
          <o:OLEObject Type="Embed" ProgID="Equation.DSMT4" ShapeID="_x0000_i1102" DrawAspect="Content" ObjectID="_1334662647" r:id="rId154"/>
        </w:object>
      </w:r>
      <w:r w:rsidRPr="00F003D4">
        <w:rPr>
          <w:rFonts w:ascii="Helvetica" w:hAnsi="Helvetica" w:cs="Arial"/>
          <w:color w:val="1A1A1A"/>
        </w:rPr>
        <w:t xml:space="preserve"> antib</w:t>
      </w:r>
      <w:ins w:id="169" w:author="Miriam Barlow" w:date="2014-04-29T15:22:00Z">
        <w:r w:rsidR="00655C4F" w:rsidRPr="00F003D4">
          <w:rPr>
            <w:rFonts w:ascii="Helvetica" w:hAnsi="Helvetica" w:cs="Arial"/>
            <w:color w:val="1A1A1A"/>
          </w:rPr>
          <w:t>i</w:t>
        </w:r>
      </w:ins>
      <w:r w:rsidRPr="00F003D4">
        <w:rPr>
          <w:rFonts w:ascii="Helvetica" w:hAnsi="Helvetica" w:cs="Arial"/>
          <w:color w:val="1A1A1A"/>
        </w:rPr>
        <w:t>otics,</w:t>
      </w:r>
      <w:r w:rsidR="002F2BD7" w:rsidRPr="00F003D4">
        <w:rPr>
          <w:rFonts w:ascii="Helvetica" w:hAnsi="Helvetica" w:cs="Arial"/>
          <w:color w:val="1A1A1A"/>
        </w:rPr>
        <w:t xml:space="preserve"> </w:t>
      </w:r>
      <w:r w:rsidRPr="00F003D4">
        <w:rPr>
          <w:rFonts w:ascii="Helvetica" w:hAnsi="Helvetica" w:cs="Arial"/>
          <w:color w:val="1A1A1A"/>
        </w:rPr>
        <w:t xml:space="preserve">we consider the matrix product </w:t>
      </w:r>
      <w:r w:rsidR="00E00665" w:rsidRPr="009276E1">
        <w:rPr>
          <w:rFonts w:ascii="Arial" w:hAnsi="Arial" w:cs="Arial"/>
          <w:color w:val="1A1A1A"/>
          <w:position w:val="-10"/>
          <w:sz w:val="26"/>
          <w:szCs w:val="26"/>
        </w:rPr>
        <w:object w:dxaOrig="2060" w:dyaOrig="320" w14:anchorId="52E10228">
          <v:shape id="_x0000_i1103" type="#_x0000_t75" style="width:103.2pt;height:16pt" o:ole="">
            <v:imagedata r:id="rId155" o:title=""/>
          </v:shape>
          <o:OLEObject Type="Embed" ProgID="Equation.DSMT4" ShapeID="_x0000_i1103" DrawAspect="Content" ObjectID="_1334662648" r:id="rId156"/>
        </w:objec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This product</w:t>
      </w:r>
      <w:r w:rsidR="002F2BD7" w:rsidRPr="00F003D4">
        <w:rPr>
          <w:rFonts w:ascii="Helvetica" w:hAnsi="Helvetica" w:cs="Arial"/>
          <w:color w:val="1A1A1A"/>
        </w:rPr>
        <w:t xml:space="preserve"> </w:t>
      </w:r>
      <w:r w:rsidRPr="00F003D4">
        <w:rPr>
          <w:rFonts w:ascii="Helvetica" w:hAnsi="Helvetica" w:cs="Arial"/>
          <w:color w:val="1A1A1A"/>
        </w:rPr>
        <w:t xml:space="preserve">is also a </w:t>
      </w:r>
      <w:ins w:id="170" w:author="Miriam Barlow" w:date="2014-05-03T16:06:00Z">
        <w:r w:rsidR="00116576" w:rsidRPr="00A52EE2">
          <w:rPr>
            <w:rFonts w:ascii="Arial" w:hAnsi="Arial" w:cs="Arial"/>
            <w:color w:val="1A1A1A"/>
            <w:position w:val="-4"/>
            <w:sz w:val="26"/>
            <w:szCs w:val="26"/>
          </w:rPr>
          <w:object w:dxaOrig="740" w:dyaOrig="240" w14:anchorId="24E35CB2">
            <v:shape id="_x0000_i1104" type="#_x0000_t75" style="width:36.8pt;height:12pt" o:ole="">
              <v:imagedata r:id="rId157" o:title=""/>
            </v:shape>
            <o:OLEObject Type="Embed" ProgID="Equation.DSMT4" ShapeID="_x0000_i1104" DrawAspect="Content" ObjectID="_1334662649" r:id="rId158"/>
          </w:object>
        </w:r>
      </w:ins>
      <w:del w:id="171" w:author="Miriam Barlow" w:date="2014-05-03T16:06:00Z">
        <w:r w:rsidR="00D709DA">
          <w:rPr>
            <w:rFonts w:ascii="Helvetica" w:hAnsi="Helvetica" w:cs="Arial"/>
            <w:color w:val="1A1A1A"/>
            <w:position w:val="-4"/>
          </w:rPr>
          <w:pict w14:anchorId="1D9B97B0">
            <v:shape id="_x0000_i1105" type="#_x0000_t75" style="width:36.8pt;height:12pt">
              <v:imagedata r:id="rId159" o:title=""/>
            </v:shape>
          </w:pict>
        </w:r>
      </w:del>
      <w:r w:rsidR="00CB0CD0" w:rsidRPr="00F003D4">
        <w:rPr>
          <w:rFonts w:ascii="Helvetica" w:hAnsi="Helvetica" w:cs="Arial"/>
          <w:color w:val="1A1A1A"/>
        </w:rPr>
        <w:t xml:space="preserve"> </w:t>
      </w:r>
      <w:r w:rsidRPr="00F003D4">
        <w:rPr>
          <w:rFonts w:ascii="Helvetica" w:hAnsi="Helvetica" w:cs="Arial"/>
          <w:color w:val="1A1A1A"/>
        </w:rPr>
        <w:t xml:space="preserve">transition matrix. Its entry in row </w:t>
      </w:r>
      <w:proofErr w:type="gramStart"/>
      <w:r w:rsidRPr="00F003D4">
        <w:rPr>
          <w:rFonts w:ascii="Helvetica" w:hAnsi="Helvetica" w:cs="Arial"/>
          <w:i/>
          <w:color w:val="1A1A1A"/>
        </w:rPr>
        <w:t>a</w:t>
      </w:r>
      <w:r w:rsidRPr="00F003D4">
        <w:rPr>
          <w:rFonts w:ascii="Helvetica" w:hAnsi="Helvetica" w:cs="Arial"/>
          <w:color w:val="1A1A1A"/>
        </w:rPr>
        <w:t xml:space="preserve"> and</w:t>
      </w:r>
      <w:proofErr w:type="gramEnd"/>
      <w:r w:rsidRPr="00F003D4">
        <w:rPr>
          <w:rFonts w:ascii="Helvetica" w:hAnsi="Helvetica" w:cs="Arial"/>
          <w:color w:val="1A1A1A"/>
        </w:rPr>
        <w:t xml:space="preserve"> column </w:t>
      </w:r>
      <w:r w:rsidRPr="00F003D4">
        <w:rPr>
          <w:rFonts w:ascii="Helvetica" w:hAnsi="Helvetica" w:cs="Arial"/>
          <w:i/>
          <w:color w:val="1A1A1A"/>
        </w:rPr>
        <w:t>b</w:t>
      </w:r>
      <w:r w:rsidR="002F2BD7" w:rsidRPr="00F003D4">
        <w:rPr>
          <w:rFonts w:ascii="Helvetica" w:hAnsi="Helvetica" w:cs="Arial"/>
          <w:i/>
          <w:color w:val="1A1A1A"/>
        </w:rPr>
        <w:t xml:space="preserve"> </w:t>
      </w:r>
      <w:r w:rsidRPr="00F003D4">
        <w:rPr>
          <w:rFonts w:ascii="Helvetica" w:hAnsi="Helvetica" w:cs="Arial"/>
          <w:color w:val="1A1A1A"/>
        </w:rPr>
        <w:t xml:space="preserve">is the fixation probability of genotype </w:t>
      </w:r>
      <w:r w:rsidR="00E00665" w:rsidRPr="00CB0CD0">
        <w:rPr>
          <w:rFonts w:ascii="Arial" w:hAnsi="Arial" w:cs="Arial"/>
          <w:color w:val="1A1A1A"/>
          <w:position w:val="-4"/>
          <w:sz w:val="26"/>
          <w:szCs w:val="26"/>
        </w:rPr>
        <w:object w:dxaOrig="140" w:dyaOrig="240" w14:anchorId="1DC13205">
          <v:shape id="_x0000_i1106" type="#_x0000_t75" style="width:7.2pt;height:12pt" o:ole="">
            <v:imagedata r:id="rId160" o:title=""/>
          </v:shape>
          <o:OLEObject Type="Embed" ProgID="Equation.DSMT4" ShapeID="_x0000_i1106" DrawAspect="Content" ObjectID="_1334662650" r:id="rId161"/>
        </w:object>
      </w:r>
      <w:r w:rsidRPr="00F003D4">
        <w:rPr>
          <w:rFonts w:ascii="Helvetica" w:hAnsi="Helvetica" w:cs="Arial"/>
          <w:color w:val="1A1A1A"/>
        </w:rPr>
        <w:t xml:space="preserve"> mutating to genotype </w:t>
      </w:r>
      <w:r w:rsidR="00E00665" w:rsidRPr="00E00665">
        <w:rPr>
          <w:rFonts w:ascii="Arial" w:hAnsi="Arial" w:cs="Arial"/>
          <w:color w:val="1A1A1A"/>
          <w:position w:val="-10"/>
          <w:sz w:val="26"/>
          <w:szCs w:val="26"/>
        </w:rPr>
        <w:object w:dxaOrig="180" w:dyaOrig="300" w14:anchorId="02F6172C">
          <v:shape id="_x0000_i1107" type="#_x0000_t75" style="width:8.8pt;height:15.2pt" o:ole="">
            <v:imagedata r:id="rId162" o:title=""/>
          </v:shape>
          <o:OLEObject Type="Embed" ProgID="Equation.DSMT4" ShapeID="_x0000_i1107" DrawAspect="Content" ObjectID="_1334662651" r:id="rId163"/>
        </w:object>
      </w:r>
      <w:r w:rsidR="002F2BD7" w:rsidRPr="00F003D4">
        <w:rPr>
          <w:rFonts w:ascii="Helvetica" w:hAnsi="Helvetica" w:cs="Arial"/>
          <w:color w:val="1A1A1A"/>
        </w:rPr>
        <w:t xml:space="preserve"> </w:t>
      </w:r>
      <w:r w:rsidRPr="00F003D4">
        <w:rPr>
          <w:rFonts w:ascii="Helvetica" w:hAnsi="Helvetica" w:cs="Arial"/>
          <w:color w:val="1A1A1A"/>
        </w:rPr>
        <w:t xml:space="preserve">under the antibiotic sequence </w:t>
      </w:r>
      <w:r w:rsidR="00116576" w:rsidRPr="009276E1">
        <w:rPr>
          <w:rFonts w:ascii="Arial" w:hAnsi="Arial" w:cs="Arial"/>
          <w:color w:val="1A1A1A"/>
          <w:position w:val="-10"/>
          <w:sz w:val="26"/>
          <w:szCs w:val="26"/>
        </w:rPr>
        <w:object w:dxaOrig="980" w:dyaOrig="320" w14:anchorId="79572261">
          <v:shape id="_x0000_i1108" type="#_x0000_t75" style="width:48.8pt;height:16pt" o:ole="">
            <v:imagedata r:id="rId164" o:title=""/>
          </v:shape>
          <o:OLEObject Type="Embed" ProgID="Equation.DSMT4" ShapeID="_x0000_i1108" DrawAspect="Content" ObjectID="_1334662652" r:id="rId165"/>
        </w:object>
      </w:r>
      <w:r w:rsidRPr="00F003D4">
        <w:rPr>
          <w:rFonts w:ascii="Helvetica" w:hAnsi="Helvetica" w:cs="Arial"/>
          <w:color w:val="1A1A1A"/>
        </w:rPr>
        <w:t>. That probability is</w:t>
      </w:r>
      <w:r w:rsidR="002F2BD7" w:rsidRPr="00F003D4">
        <w:rPr>
          <w:rFonts w:ascii="Helvetica" w:hAnsi="Helvetica" w:cs="Arial"/>
          <w:color w:val="1A1A1A"/>
        </w:rPr>
        <w:t xml:space="preserve"> </w:t>
      </w:r>
      <w:r w:rsidRPr="00F003D4">
        <w:rPr>
          <w:rFonts w:ascii="Helvetica" w:hAnsi="Helvetica" w:cs="Arial"/>
          <w:color w:val="1A1A1A"/>
        </w:rPr>
        <w:t>a sum of products of entries in the individual matrices</w:t>
      </w:r>
      <w:r w:rsidR="00E00665">
        <w:rPr>
          <w:rFonts w:ascii="Helvetica" w:hAnsi="Helvetica" w:cs="Arial"/>
          <w:color w:val="1A1A1A"/>
        </w:rPr>
        <w:t xml:space="preserve"> </w:t>
      </w:r>
      <w:r w:rsidR="00E00665" w:rsidRPr="00E00665">
        <w:rPr>
          <w:rFonts w:ascii="Helvetica" w:hAnsi="Helvetica" w:cs="Arial"/>
          <w:color w:val="1A1A1A"/>
          <w:position w:val="-8"/>
        </w:rPr>
        <w:object w:dxaOrig="600" w:dyaOrig="300" w14:anchorId="4341E520">
          <v:shape id="_x0000_i1109" type="#_x0000_t75" style="width:30.4pt;height:15.2pt" o:ole="">
            <v:imagedata r:id="rId166" o:title=""/>
          </v:shape>
          <o:OLEObject Type="Embed" ProgID="Equation.DSMT4" ShapeID="_x0000_i1109" DrawAspect="Content" ObjectID="_1334662653" r:id="rId167"/>
        </w:object>
      </w:r>
      <w:r w:rsidRPr="00F003D4">
        <w:rPr>
          <w:rFonts w:ascii="Helvetica" w:hAnsi="Helvetica" w:cs="Arial"/>
          <w:color w:val="1A1A1A"/>
        </w:rPr>
        <w:t>, with</w:t>
      </w:r>
      <w:r w:rsidR="002F2BD7" w:rsidRPr="00F003D4">
        <w:rPr>
          <w:rFonts w:ascii="Helvetica" w:hAnsi="Helvetica" w:cs="Arial"/>
          <w:color w:val="1A1A1A"/>
        </w:rPr>
        <w:t xml:space="preserve"> </w:t>
      </w:r>
      <w:r w:rsidRPr="00F003D4">
        <w:rPr>
          <w:rFonts w:ascii="Helvetica" w:hAnsi="Helvetica" w:cs="Arial"/>
          <w:color w:val="1A1A1A"/>
        </w:rPr>
        <w:t xml:space="preserve">one </w:t>
      </w:r>
      <w:r w:rsidR="00BE7D5E" w:rsidRPr="00F003D4">
        <w:rPr>
          <w:rFonts w:ascii="Helvetica" w:hAnsi="Helvetica" w:cs="Arial"/>
          <w:color w:val="1A1A1A"/>
        </w:rPr>
        <w:t xml:space="preserve">sum </w:t>
      </w:r>
      <w:r w:rsidRPr="00F003D4">
        <w:rPr>
          <w:rFonts w:ascii="Helvetica" w:hAnsi="Helvetica" w:cs="Arial"/>
          <w:color w:val="1A1A1A"/>
        </w:rPr>
        <w:t xml:space="preserve">for each possible pathway of genotypes from </w:t>
      </w:r>
      <w:r w:rsidR="00885344" w:rsidRPr="00E00665">
        <w:rPr>
          <w:rFonts w:ascii="Helvetica" w:hAnsi="Helvetica" w:cs="Arial"/>
          <w:color w:val="1A1A1A"/>
          <w:position w:val="-4"/>
        </w:rPr>
        <w:object w:dxaOrig="200" w:dyaOrig="200" w14:anchorId="4080EBF3">
          <v:shape id="_x0000_i1110" type="#_x0000_t75" style="width:10.4pt;height:10.4pt" o:ole="">
            <v:imagedata r:id="rId168" o:title=""/>
          </v:shape>
          <o:OLEObject Type="Embed" ProgID="Equation.DSMT4" ShapeID="_x0000_i1110" DrawAspect="Content" ObjectID="_1334662654" r:id="rId169"/>
        </w:object>
      </w:r>
      <w:r w:rsidRPr="00F003D4">
        <w:rPr>
          <w:rFonts w:ascii="Helvetica" w:hAnsi="Helvetica" w:cs="Arial"/>
          <w:color w:val="1A1A1A"/>
        </w:rPr>
        <w:t xml:space="preserve"> to </w:t>
      </w:r>
      <w:r w:rsidR="00885344" w:rsidRPr="00885344">
        <w:rPr>
          <w:rFonts w:ascii="Arial" w:hAnsi="Arial" w:cs="Arial"/>
          <w:color w:val="1A1A1A"/>
          <w:position w:val="-4"/>
          <w:sz w:val="26"/>
          <w:szCs w:val="26"/>
        </w:rPr>
        <w:object w:dxaOrig="180" w:dyaOrig="200" w14:anchorId="4D2D92B4">
          <v:shape id="_x0000_i1111" type="#_x0000_t75" style="width:8.8pt;height:10.4pt" o:ole="">
            <v:imagedata r:id="rId170" o:title=""/>
          </v:shape>
          <o:OLEObject Type="Embed" ProgID="Equation.DSMT4" ShapeID="_x0000_i1111" DrawAspect="Content" ObjectID="_1334662655" r:id="rId171"/>
        </w:object>
      </w:r>
      <w:r w:rsidRPr="00F003D4">
        <w:rPr>
          <w:rFonts w:ascii="Helvetica" w:hAnsi="Helvetica" w:cs="Arial"/>
          <w:color w:val="1A1A1A"/>
        </w:rPr>
        <w:t>.</w:t>
      </w:r>
      <w:r w:rsidR="002F2BD7" w:rsidRPr="00F003D4">
        <w:rPr>
          <w:rFonts w:ascii="Helvetica" w:hAnsi="Helvetica" w:cs="Arial"/>
          <w:color w:val="1A1A1A"/>
        </w:rPr>
        <w:t xml:space="preserve"> </w:t>
      </w:r>
      <w:r w:rsidRPr="00F003D4">
        <w:rPr>
          <w:rFonts w:ascii="Helvetica" w:hAnsi="Helvetica" w:cs="Arial"/>
          <w:color w:val="1A1A1A"/>
        </w:rPr>
        <w:t xml:space="preserve">Our optimization algorithm enumerates all </w:t>
      </w:r>
      <w:r w:rsidR="00D709DA">
        <w:rPr>
          <w:rFonts w:ascii="Helvetica" w:hAnsi="Helvetica" w:cs="Arial"/>
          <w:color w:val="1A1A1A"/>
          <w:position w:val="-4"/>
        </w:rPr>
        <w:pict w14:anchorId="586AEBF2">
          <v:shape id="_x0000_i1112" type="#_x0000_t75" style="width:19.2pt;height:15.2pt">
            <v:imagedata r:id="rId172" o:title=""/>
          </v:shape>
        </w:pict>
      </w:r>
      <w:r w:rsidR="00993ABE" w:rsidRPr="00F003D4">
        <w:rPr>
          <w:rFonts w:ascii="Helvetica" w:hAnsi="Helvetica" w:cs="Arial"/>
          <w:color w:val="1A1A1A"/>
        </w:rPr>
        <w:t xml:space="preserve"> </w:t>
      </w:r>
      <w:r w:rsidRPr="00F003D4">
        <w:rPr>
          <w:rFonts w:ascii="Helvetica" w:hAnsi="Helvetica" w:cs="Arial"/>
          <w:color w:val="1A1A1A"/>
        </w:rPr>
        <w:t>antibiotic sequences</w:t>
      </w:r>
      <w:r w:rsidR="002F2BD7" w:rsidRPr="00F003D4">
        <w:rPr>
          <w:rFonts w:ascii="Helvetica" w:hAnsi="Helvetica" w:cs="Arial"/>
          <w:color w:val="1A1A1A"/>
        </w:rPr>
        <w:t xml:space="preserve"> </w:t>
      </w:r>
      <w:r w:rsidRPr="00F003D4">
        <w:rPr>
          <w:rFonts w:ascii="Helvetica" w:hAnsi="Helvetica" w:cs="Arial"/>
          <w:color w:val="1A1A1A"/>
        </w:rPr>
        <w:t xml:space="preserve">of length </w:t>
      </w:r>
      <w:r w:rsidR="00ED10FC" w:rsidRPr="00993ABE">
        <w:rPr>
          <w:rFonts w:ascii="Arial" w:hAnsi="Arial" w:cs="Arial"/>
          <w:color w:val="1A1A1A"/>
          <w:position w:val="-4"/>
          <w:sz w:val="26"/>
          <w:szCs w:val="26"/>
        </w:rPr>
        <w:object w:dxaOrig="200" w:dyaOrig="260" w14:anchorId="7BA771E7">
          <v:shape id="_x0000_i1113" type="#_x0000_t75" style="width:10.4pt;height:12.8pt" o:ole="">
            <v:imagedata r:id="rId173" o:title=""/>
          </v:shape>
          <o:OLEObject Type="Embed" ProgID="Equation.DSMT4" ShapeID="_x0000_i1113" DrawAspect="Content" ObjectID="_1334662656" r:id="rId174"/>
        </w:object>
      </w:r>
      <w:r w:rsidRPr="00F003D4">
        <w:rPr>
          <w:rFonts w:ascii="Helvetica" w:hAnsi="Helvetica" w:cs="Arial"/>
          <w:color w:val="1A1A1A"/>
        </w:rPr>
        <w:t>, and it selects all sequences that maximize the entry</w:t>
      </w:r>
      <w:r w:rsidR="002F2BD7" w:rsidRPr="00F003D4">
        <w:rPr>
          <w:rFonts w:ascii="Helvetica" w:hAnsi="Helvetica" w:cs="Arial"/>
          <w:color w:val="1A1A1A"/>
        </w:rPr>
        <w:t xml:space="preserve"> </w:t>
      </w:r>
      <w:r w:rsidRPr="00F003D4">
        <w:rPr>
          <w:rFonts w:ascii="Helvetica" w:hAnsi="Helvetica" w:cs="Arial"/>
          <w:color w:val="1A1A1A"/>
        </w:rPr>
        <w:t xml:space="preserve">in row </w:t>
      </w:r>
      <w:proofErr w:type="gramStart"/>
      <w:r w:rsidRPr="00F003D4">
        <w:rPr>
          <w:rFonts w:ascii="Helvetica" w:hAnsi="Helvetica" w:cs="Arial"/>
          <w:i/>
          <w:color w:val="1A1A1A"/>
        </w:rPr>
        <w:t>a</w:t>
      </w:r>
      <w:r w:rsidRPr="00F003D4">
        <w:rPr>
          <w:rFonts w:ascii="Helvetica" w:hAnsi="Helvetica" w:cs="Arial"/>
          <w:color w:val="1A1A1A"/>
        </w:rPr>
        <w:t xml:space="preserve"> and</w:t>
      </w:r>
      <w:proofErr w:type="gramEnd"/>
      <w:r w:rsidRPr="00F003D4">
        <w:rPr>
          <w:rFonts w:ascii="Helvetica" w:hAnsi="Helvetica" w:cs="Arial"/>
          <w:color w:val="1A1A1A"/>
        </w:rPr>
        <w:t xml:space="preserve"> column </w:t>
      </w:r>
      <w:r w:rsidRPr="00F003D4">
        <w:rPr>
          <w:rFonts w:ascii="Helvetica" w:hAnsi="Helvetica" w:cs="Arial"/>
          <w:i/>
          <w:color w:val="1A1A1A"/>
        </w:rPr>
        <w:t>b</w:t>
      </w:r>
      <w:r w:rsidRPr="00F003D4">
        <w:rPr>
          <w:rFonts w:ascii="Helvetica" w:hAnsi="Helvetica" w:cs="Arial"/>
          <w:color w:val="1A1A1A"/>
        </w:rPr>
        <w:t xml:space="preserve"> of the matrix product. In a subsequent step</w:t>
      </w:r>
      <w:r w:rsidR="002F2BD7" w:rsidRPr="00F003D4">
        <w:rPr>
          <w:rFonts w:ascii="Helvetica" w:hAnsi="Helvetica" w:cs="Arial"/>
          <w:color w:val="1A1A1A"/>
        </w:rPr>
        <w:t xml:space="preserve"> </w:t>
      </w:r>
      <w:r w:rsidRPr="00F003D4">
        <w:rPr>
          <w:rFonts w:ascii="Helvetica" w:hAnsi="Helvetica" w:cs="Arial"/>
          <w:color w:val="1A1A1A"/>
        </w:rPr>
        <w:t>we then analyze these optimal antibiotic sequences, and for each such</w:t>
      </w:r>
      <w:r w:rsidR="009276E1" w:rsidRPr="00F003D4">
        <w:rPr>
          <w:rFonts w:ascii="Helvetica" w:hAnsi="Helvetica" w:cs="Arial"/>
          <w:color w:val="1A1A1A"/>
        </w:rPr>
        <w:t xml:space="preserve"> </w:t>
      </w:r>
      <w:r w:rsidRPr="00F003D4">
        <w:rPr>
          <w:rFonts w:ascii="Helvetica" w:hAnsi="Helvetica" w:cs="Arial"/>
          <w:color w:val="1A1A1A"/>
        </w:rPr>
        <w:t>sequence, we extract the full list of genotype pathways that contribute.</w:t>
      </w:r>
    </w:p>
    <w:p w14:paraId="439333D5" w14:textId="77777777" w:rsidR="00A52EE2" w:rsidRPr="00F003D4" w:rsidRDefault="00A52EE2" w:rsidP="00A52EE2">
      <w:pPr>
        <w:widowControl w:val="0"/>
        <w:autoSpaceDE w:val="0"/>
        <w:autoSpaceDN w:val="0"/>
        <w:adjustRightInd w:val="0"/>
        <w:rPr>
          <w:rFonts w:ascii="Helvetica" w:hAnsi="Helvetica" w:cs="Arial"/>
          <w:color w:val="1A1A1A"/>
        </w:rPr>
      </w:pPr>
    </w:p>
    <w:p w14:paraId="0A0CD299" w14:textId="429FB814" w:rsidR="00D469B9" w:rsidRDefault="00A52EE2" w:rsidP="007D79AB">
      <w:pPr>
        <w:widowControl w:val="0"/>
        <w:autoSpaceDE w:val="0"/>
        <w:autoSpaceDN w:val="0"/>
        <w:adjustRightInd w:val="0"/>
        <w:rPr>
          <w:ins w:id="172" w:author="Miriam Barlow" w:date="2014-05-03T16:05:00Z"/>
          <w:rFonts w:ascii="Helvetica" w:hAnsi="Helvetica" w:cs="Arial"/>
          <w:color w:val="1A1A1A"/>
        </w:rPr>
      </w:pPr>
      <w:r w:rsidRPr="00F003D4">
        <w:rPr>
          <w:rFonts w:ascii="Helvetica" w:hAnsi="Helvetica" w:cs="Arial"/>
          <w:color w:val="1A1A1A"/>
        </w:rPr>
        <w:t xml:space="preserve">We implemented this algorithm in the computer algebra software </w:t>
      </w:r>
      <w:r w:rsidR="00993ABE" w:rsidRPr="00F003D4">
        <w:rPr>
          <w:rFonts w:ascii="Helvetica" w:hAnsi="Helvetica" w:cs="Arial"/>
          <w:color w:val="1A1A1A"/>
        </w:rPr>
        <w:t>M</w:t>
      </w:r>
      <w:r w:rsidRPr="00F003D4">
        <w:rPr>
          <w:rFonts w:ascii="Helvetica" w:hAnsi="Helvetica" w:cs="Arial"/>
          <w:color w:val="1A1A1A"/>
        </w:rPr>
        <w:t xml:space="preserve">aple, and we ran it for </w:t>
      </w:r>
      <w:r w:rsidR="00ED10FC" w:rsidRPr="009276E1">
        <w:rPr>
          <w:rFonts w:ascii="Arial" w:hAnsi="Arial" w:cs="Arial"/>
          <w:color w:val="1A1A1A"/>
          <w:position w:val="-8"/>
          <w:sz w:val="26"/>
          <w:szCs w:val="26"/>
        </w:rPr>
        <w:object w:dxaOrig="1380" w:dyaOrig="300" w14:anchorId="292E2095">
          <v:shape id="_x0000_i1114" type="#_x0000_t75" style="width:68.8pt;height:15.2pt" o:ole="">
            <v:imagedata r:id="rId175" o:title=""/>
          </v:shape>
          <o:OLEObject Type="Embed" ProgID="Equation.DSMT4" ShapeID="_x0000_i1114" DrawAspect="Content" ObjectID="_1334662657" r:id="rId176"/>
        </w:object>
      </w:r>
      <w:r w:rsidRPr="00F003D4">
        <w:rPr>
          <w:rFonts w:ascii="Helvetica" w:hAnsi="Helvetica" w:cs="Arial"/>
          <w:color w:val="1A1A1A"/>
        </w:rPr>
        <w:t xml:space="preserve">. The running time of the program is slow because of the exponential </w:t>
      </w:r>
      <w:r w:rsidR="00B13513">
        <w:rPr>
          <w:rFonts w:ascii="Helvetica" w:hAnsi="Helvetica" w:cs="Arial"/>
          <w:color w:val="1A1A1A"/>
        </w:rPr>
        <w:t>growth in the number of sequences</w: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At present we do not know whether an efficient algorithm exists</w:t>
      </w:r>
      <w:r w:rsidR="009276E1" w:rsidRPr="00F003D4">
        <w:rPr>
          <w:rFonts w:ascii="Helvetica" w:hAnsi="Helvetica" w:cs="Arial"/>
          <w:color w:val="1A1A1A"/>
        </w:rPr>
        <w:t xml:space="preserve"> </w:t>
      </w:r>
      <w:r w:rsidRPr="00F003D4">
        <w:rPr>
          <w:rFonts w:ascii="Helvetica" w:hAnsi="Helvetica" w:cs="Arial"/>
          <w:color w:val="1A1A1A"/>
        </w:rPr>
        <w:t xml:space="preserve">for solving our optimization problem for larger values of </w:t>
      </w:r>
      <w:r w:rsidR="00ED10FC" w:rsidRPr="00993ABE">
        <w:rPr>
          <w:rFonts w:ascii="Arial" w:hAnsi="Arial" w:cs="Arial"/>
          <w:color w:val="1A1A1A"/>
          <w:position w:val="-4"/>
          <w:sz w:val="26"/>
          <w:szCs w:val="26"/>
        </w:rPr>
        <w:object w:dxaOrig="200" w:dyaOrig="260" w14:anchorId="40E715DA">
          <v:shape id="_x0000_i1115" type="#_x0000_t75" style="width:10.4pt;height:12.8pt" o:ole="">
            <v:imagedata r:id="rId177" o:title=""/>
          </v:shape>
          <o:OLEObject Type="Embed" ProgID="Equation.DSMT4" ShapeID="_x0000_i1115" DrawAspect="Content" ObjectID="_1334662658" r:id="rId178"/>
        </w:object>
      </w:r>
      <w:r w:rsidRPr="00F003D4">
        <w:rPr>
          <w:rFonts w:ascii="Helvetica" w:hAnsi="Helvetica" w:cs="Arial"/>
          <w:color w:val="1A1A1A"/>
        </w:rPr>
        <w:t>.</w:t>
      </w:r>
    </w:p>
    <w:p w14:paraId="7C4E54C7" w14:textId="77777777" w:rsidR="00116576" w:rsidRPr="00F003D4" w:rsidRDefault="00116576" w:rsidP="007D79AB">
      <w:pPr>
        <w:widowControl w:val="0"/>
        <w:autoSpaceDE w:val="0"/>
        <w:autoSpaceDN w:val="0"/>
        <w:adjustRightInd w:val="0"/>
        <w:rPr>
          <w:rFonts w:ascii="Helvetica" w:hAnsi="Helvetica"/>
        </w:rPr>
      </w:pPr>
    </w:p>
    <w:p w14:paraId="4C9F1249" w14:textId="6079785A" w:rsidR="00082BEE" w:rsidRPr="00F003D4" w:rsidRDefault="00082BEE">
      <w:pPr>
        <w:rPr>
          <w:ins w:id="173" w:author="Miriam Barlow" w:date="2014-04-30T16:46:00Z"/>
          <w:rFonts w:ascii="Helvetica" w:hAnsi="Helvetica"/>
          <w:b/>
          <w:u w:val="single"/>
        </w:rPr>
      </w:pPr>
      <w:ins w:id="174" w:author="Miriam Barlow" w:date="2014-04-30T16:45:00Z">
        <w:r w:rsidRPr="00F003D4">
          <w:rPr>
            <w:rFonts w:ascii="Helvetica" w:hAnsi="Helvetica"/>
            <w:b/>
            <w:u w:val="single"/>
          </w:rPr>
          <w:t xml:space="preserve">Figure </w:t>
        </w:r>
      </w:ins>
      <w:ins w:id="175" w:author="Miriam Barlow" w:date="2014-04-30T16:46:00Z">
        <w:r w:rsidRPr="00F003D4">
          <w:rPr>
            <w:rFonts w:ascii="Helvetica" w:hAnsi="Helvetica"/>
            <w:b/>
            <w:u w:val="single"/>
          </w:rPr>
          <w:t>L</w:t>
        </w:r>
      </w:ins>
      <w:ins w:id="176" w:author="Miriam Barlow" w:date="2014-04-30T16:45:00Z">
        <w:r w:rsidRPr="00F003D4">
          <w:rPr>
            <w:rFonts w:ascii="Helvetica" w:hAnsi="Helvetica"/>
            <w:b/>
            <w:u w:val="single"/>
          </w:rPr>
          <w:t>egends</w:t>
        </w:r>
      </w:ins>
    </w:p>
    <w:p w14:paraId="313FEAF1" w14:textId="026FFE7A" w:rsidR="00082BEE" w:rsidRPr="00F003D4" w:rsidRDefault="008276CE">
      <w:pPr>
        <w:rPr>
          <w:ins w:id="177" w:author="Miriam Barlow" w:date="2014-04-30T16:58:00Z"/>
          <w:rFonts w:ascii="Helvetica" w:hAnsi="Helvetica"/>
          <w:u w:val="single"/>
        </w:rPr>
      </w:pPr>
      <w:ins w:id="178" w:author="Miriam Barlow" w:date="2014-04-30T16:58:00Z">
        <w:r w:rsidRPr="00F003D4">
          <w:rPr>
            <w:rFonts w:ascii="Helvetica" w:hAnsi="Helvetica"/>
            <w:u w:val="single"/>
          </w:rPr>
          <w:t>Figures 1-15</w:t>
        </w:r>
      </w:ins>
    </w:p>
    <w:p w14:paraId="6CCFFED4" w14:textId="48B73620" w:rsidR="008276CE" w:rsidRPr="00F003D4" w:rsidRDefault="008276CE">
      <w:pPr>
        <w:rPr>
          <w:ins w:id="179" w:author="Miriam Barlow" w:date="2014-04-30T17:09:00Z"/>
          <w:rFonts w:ascii="Helvetica" w:hAnsi="Helvetica"/>
          <w:u w:val="single"/>
        </w:rPr>
      </w:pPr>
      <w:ins w:id="180" w:author="Miriam Barlow" w:date="2014-04-30T17:00:00Z">
        <w:r w:rsidRPr="00F003D4">
          <w:rPr>
            <w:rFonts w:ascii="Helvetica" w:hAnsi="Helvetica"/>
            <w:u w:val="single"/>
          </w:rPr>
          <w:t xml:space="preserve">These figures </w:t>
        </w:r>
      </w:ins>
      <w:ins w:id="181" w:author="Miriam Barlow" w:date="2014-04-30T17:09:00Z">
        <w:r w:rsidR="00DC750B" w:rsidRPr="00F003D4">
          <w:rPr>
            <w:rFonts w:ascii="Helvetica" w:hAnsi="Helvetica"/>
            <w:u w:val="single"/>
          </w:rPr>
          <w:t>present a visual summary of the</w:t>
        </w:r>
      </w:ins>
      <w:ins w:id="182" w:author="Miriam Barlow" w:date="2014-04-30T17:00:00Z">
        <w:r w:rsidRPr="00F003D4">
          <w:rPr>
            <w:rFonts w:ascii="Helvetica" w:hAnsi="Helvetica"/>
            <w:u w:val="single"/>
          </w:rPr>
          <w:t xml:space="preserve"> adaptive </w:t>
        </w:r>
      </w:ins>
      <w:ins w:id="183" w:author="Miriam Barlow" w:date="2014-04-30T17:12:00Z">
        <w:r w:rsidR="00DC750B" w:rsidRPr="00F003D4">
          <w:rPr>
            <w:rFonts w:ascii="Helvetica" w:hAnsi="Helvetica"/>
            <w:u w:val="single"/>
          </w:rPr>
          <w:t>landscape</w:t>
        </w:r>
      </w:ins>
      <w:ins w:id="184" w:author="Miriam Barlow" w:date="2014-04-30T17:10:00Z">
        <w:r w:rsidR="00DC750B" w:rsidRPr="00F003D4">
          <w:rPr>
            <w:rFonts w:ascii="Helvetica" w:hAnsi="Helvetica"/>
            <w:u w:val="single"/>
          </w:rPr>
          <w:t xml:space="preserve"> 2x2x2x2 tensors</w:t>
        </w:r>
      </w:ins>
      <w:ins w:id="185" w:author="Miriam Barlow" w:date="2014-04-30T17:13:00Z">
        <w:r w:rsidR="00DC750B" w:rsidRPr="00F003D4">
          <w:rPr>
            <w:rFonts w:ascii="Helvetica" w:hAnsi="Helvetica"/>
            <w:u w:val="single"/>
          </w:rPr>
          <w:t xml:space="preserve"> in which each resistance phenotype conferred by each TEM genotype is enumerated.</w:t>
        </w:r>
      </w:ins>
      <w:r w:rsidR="008405EA">
        <w:rPr>
          <w:rFonts w:ascii="Helvetica" w:hAnsi="Helvetica"/>
          <w:u w:val="single"/>
        </w:rPr>
        <w:t xml:space="preserve"> </w:t>
      </w:r>
      <w:ins w:id="186" w:author="Miriam Barlow" w:date="2014-04-30T17:13:00Z">
        <w:r w:rsidR="00DC750B" w:rsidRPr="00F003D4">
          <w:rPr>
            <w:rFonts w:ascii="Helvetica" w:hAnsi="Helvetica"/>
            <w:u w:val="single"/>
          </w:rPr>
          <w:t>Arrows pointing upward represent addition of a mutation.</w:t>
        </w:r>
      </w:ins>
      <w:r w:rsidR="008405EA">
        <w:rPr>
          <w:rFonts w:ascii="Helvetica" w:hAnsi="Helvetica"/>
          <w:u w:val="single"/>
        </w:rPr>
        <w:t xml:space="preserve"> </w:t>
      </w:r>
      <w:ins w:id="187" w:author="Miriam Barlow" w:date="2014-04-30T17:13:00Z">
        <w:r w:rsidR="00DC750B" w:rsidRPr="00F003D4">
          <w:rPr>
            <w:rFonts w:ascii="Helvetica" w:hAnsi="Helvetica"/>
            <w:u w:val="single"/>
          </w:rPr>
          <w:t>Arrows pointing downward represent reversions.</w:t>
        </w:r>
      </w:ins>
      <w:r w:rsidR="008405EA">
        <w:rPr>
          <w:rFonts w:ascii="Helvetica" w:hAnsi="Helvetica"/>
          <w:u w:val="single"/>
        </w:rPr>
        <w:t xml:space="preserve"> </w:t>
      </w:r>
      <w:ins w:id="188" w:author="Miriam Barlow" w:date="2014-04-30T17:13:00Z">
        <w:r w:rsidR="00DC750B" w:rsidRPr="00F003D4">
          <w:rPr>
            <w:rFonts w:ascii="Helvetica" w:hAnsi="Helvetica"/>
            <w:u w:val="single"/>
          </w:rPr>
          <w:t>Red arrows indicate significance between adjacent growth</w:t>
        </w:r>
      </w:ins>
      <w:ins w:id="189" w:author="Miriam Barlow" w:date="2014-04-30T17:18:00Z">
        <w:r w:rsidR="00051E71" w:rsidRPr="00F003D4">
          <w:rPr>
            <w:rFonts w:ascii="Helvetica" w:hAnsi="Helvetica"/>
            <w:u w:val="single"/>
          </w:rPr>
          <w:t xml:space="preserve"> </w:t>
        </w:r>
      </w:ins>
      <w:ins w:id="190" w:author="Miriam Barlow" w:date="2014-04-30T17:13:00Z">
        <w:r w:rsidR="00DC750B" w:rsidRPr="00F003D4">
          <w:rPr>
            <w:rFonts w:ascii="Helvetica" w:hAnsi="Helvetica"/>
            <w:u w:val="single"/>
          </w:rPr>
          <w:t xml:space="preserve">rates as determined by </w:t>
        </w:r>
        <w:proofErr w:type="gramStart"/>
        <w:r w:rsidR="00DC750B" w:rsidRPr="00F003D4">
          <w:rPr>
            <w:rFonts w:ascii="Helvetica" w:hAnsi="Helvetica"/>
            <w:u w:val="single"/>
          </w:rPr>
          <w:t>one way</w:t>
        </w:r>
        <w:proofErr w:type="gramEnd"/>
        <w:r w:rsidR="00DC750B" w:rsidRPr="00F003D4">
          <w:rPr>
            <w:rFonts w:ascii="Helvetica" w:hAnsi="Helvetica"/>
            <w:u w:val="single"/>
          </w:rPr>
          <w:t xml:space="preserve"> ANOVA.</w:t>
        </w:r>
      </w:ins>
      <w:r w:rsidR="008405EA">
        <w:rPr>
          <w:rFonts w:ascii="Helvetica" w:hAnsi="Helvetica"/>
          <w:u w:val="single"/>
        </w:rPr>
        <w:t xml:space="preserve"> </w:t>
      </w:r>
      <w:ins w:id="191" w:author="Miriam Barlow" w:date="2014-04-30T17:18:00Z">
        <w:r w:rsidR="00051E71" w:rsidRPr="00F003D4">
          <w:rPr>
            <w:rFonts w:ascii="Helvetica" w:hAnsi="Helvetica"/>
            <w:u w:val="single"/>
          </w:rPr>
          <w:t xml:space="preserve">Genotypes that </w:t>
        </w:r>
      </w:ins>
      <w:r w:rsidR="00E378F5">
        <w:rPr>
          <w:rFonts w:ascii="Helvetica" w:hAnsi="Helvetica"/>
          <w:u w:val="single"/>
        </w:rPr>
        <w:t>confer the most resistance to each antibiotic</w:t>
      </w:r>
      <w:ins w:id="192" w:author="Miriam Barlow" w:date="2014-04-30T17:18:00Z">
        <w:r w:rsidR="00051E71" w:rsidRPr="00F003D4">
          <w:rPr>
            <w:rFonts w:ascii="Helvetica" w:hAnsi="Helvetica"/>
            <w:u w:val="single"/>
          </w:rPr>
          <w:t xml:space="preserve"> are shown in red. </w:t>
        </w:r>
      </w:ins>
    </w:p>
    <w:p w14:paraId="1DA0D776" w14:textId="77777777" w:rsidR="00DC750B" w:rsidRPr="00F003D4" w:rsidRDefault="00DC750B">
      <w:pPr>
        <w:rPr>
          <w:ins w:id="193" w:author="Miriam Barlow" w:date="2014-04-30T17:09:00Z"/>
          <w:rFonts w:ascii="Helvetica" w:hAnsi="Helvetica"/>
          <w:u w:val="single"/>
        </w:rPr>
      </w:pPr>
    </w:p>
    <w:p w14:paraId="230F5E76" w14:textId="77777777" w:rsidR="00DC750B" w:rsidRPr="00F003D4" w:rsidRDefault="00DC750B">
      <w:pPr>
        <w:rPr>
          <w:ins w:id="194" w:author="Miriam Barlow" w:date="2014-04-30T16:46:00Z"/>
          <w:rFonts w:ascii="Helvetica" w:hAnsi="Helvetica"/>
          <w:u w:val="single"/>
        </w:rPr>
      </w:pPr>
    </w:p>
    <w:p w14:paraId="54AAD86A" w14:textId="6DA54816" w:rsidR="00082BEE" w:rsidRPr="00F003D4" w:rsidRDefault="00082BEE">
      <w:pPr>
        <w:rPr>
          <w:ins w:id="195" w:author="Miriam Barlow" w:date="2014-04-30T16:45:00Z"/>
          <w:rFonts w:ascii="Helvetica" w:hAnsi="Helvetica"/>
          <w:u w:val="single"/>
        </w:rPr>
      </w:pPr>
      <w:ins w:id="196" w:author="Miriam Barlow" w:date="2014-04-30T16:46:00Z">
        <w:r w:rsidRPr="00F003D4">
          <w:rPr>
            <w:rFonts w:ascii="Helvetica" w:hAnsi="Helvetica"/>
            <w:u w:val="single"/>
          </w:rPr>
          <w:t>Figure 16</w:t>
        </w:r>
      </w:ins>
    </w:p>
    <w:p w14:paraId="3913C2B2" w14:textId="3702B232" w:rsidR="00DE3BB5" w:rsidRPr="00F003D4" w:rsidRDefault="00082BEE" w:rsidP="00082BEE">
      <w:pPr>
        <w:widowControl w:val="0"/>
        <w:autoSpaceDE w:val="0"/>
        <w:autoSpaceDN w:val="0"/>
        <w:adjustRightInd w:val="0"/>
        <w:rPr>
          <w:ins w:id="197" w:author="Miriam Barlow" w:date="2014-04-30T16:55:00Z"/>
          <w:rFonts w:ascii="Helvetica" w:hAnsi="Helvetica" w:cs="Times New Roman"/>
        </w:rPr>
      </w:pPr>
      <w:proofErr w:type="gramStart"/>
      <w:ins w:id="198" w:author="Miriam Barlow" w:date="2014-04-30T16:47:00Z">
        <w:r w:rsidRPr="00F003D4">
          <w:rPr>
            <w:rFonts w:ascii="Helvetica" w:hAnsi="Helvetica" w:cs="Times New Roman"/>
          </w:rPr>
          <w:t>Each arrow is labeled by the drug or drugs corresponding to the maximal transition probability, taken over all 15 drugs</w:t>
        </w:r>
        <w:proofErr w:type="gramEnd"/>
        <w:r w:rsidRPr="00F003D4">
          <w:rPr>
            <w:rFonts w:ascii="Helvetica" w:hAnsi="Helvetica" w:cs="Times New Roman"/>
          </w:rPr>
          <w:t>. Each arrow is also labeled by the maximal probability.</w:t>
        </w:r>
      </w:ins>
      <w:r w:rsidR="008405EA">
        <w:rPr>
          <w:rFonts w:ascii="Helvetica" w:hAnsi="Helvetica" w:cs="Times New Roman"/>
        </w:rPr>
        <w:t xml:space="preserve"> </w:t>
      </w:r>
      <w:ins w:id="199" w:author="Miriam Barlow" w:date="2014-04-30T16:48:00Z">
        <w:r w:rsidRPr="00F003D4">
          <w:rPr>
            <w:rFonts w:ascii="Helvetica" w:hAnsi="Helvetica" w:cs="Times New Roman"/>
          </w:rPr>
          <w:t>F</w:t>
        </w:r>
      </w:ins>
      <w:ins w:id="200" w:author="Miriam Barlow" w:date="2014-04-30T16:47:00Z">
        <w:r w:rsidRPr="00F003D4">
          <w:rPr>
            <w:rFonts w:ascii="Helvetica" w:hAnsi="Helvetica" w:cs="Times New Roman"/>
          </w:rPr>
          <w:t xml:space="preserve">or </w:t>
        </w:r>
      </w:ins>
      <w:ins w:id="201" w:author="Miriam Barlow" w:date="2014-04-30T16:50:00Z">
        <w:r w:rsidRPr="00F003D4">
          <w:rPr>
            <w:rFonts w:ascii="Helvetica" w:hAnsi="Helvetica" w:cs="Times New Roman"/>
          </w:rPr>
          <w:t xml:space="preserve">the probability of </w:t>
        </w:r>
      </w:ins>
      <w:ins w:id="202" w:author="Miriam Barlow" w:date="2014-04-30T16:47:00Z">
        <w:r w:rsidRPr="00F003D4">
          <w:rPr>
            <w:rFonts w:ascii="Helvetica" w:hAnsi="Helvetica" w:cs="Times New Roman"/>
          </w:rPr>
          <w:t xml:space="preserve">a particular trajectory </w:t>
        </w:r>
      </w:ins>
      <w:ins w:id="203" w:author="Miriam Barlow" w:date="2014-04-30T16:50:00Z">
        <w:r w:rsidRPr="00F003D4">
          <w:rPr>
            <w:rFonts w:ascii="Helvetica" w:hAnsi="Helvetica" w:cs="Times New Roman"/>
          </w:rPr>
          <w:t>between genotypes, o</w:t>
        </w:r>
      </w:ins>
      <w:ins w:id="204" w:author="Miriam Barlow" w:date="2014-04-30T16:47:00Z">
        <w:r w:rsidRPr="00F003D4">
          <w:rPr>
            <w:rFonts w:ascii="Helvetica" w:hAnsi="Helvetica" w:cs="Times New Roman"/>
          </w:rPr>
          <w:t>ne multiplies the numbers on</w:t>
        </w:r>
      </w:ins>
      <w:ins w:id="205" w:author="Miriam Barlow" w:date="2014-04-30T16:50:00Z">
        <w:r w:rsidRPr="00F003D4">
          <w:rPr>
            <w:rFonts w:ascii="Helvetica" w:hAnsi="Helvetica" w:cs="Times New Roman"/>
          </w:rPr>
          <w:t xml:space="preserve"> </w:t>
        </w:r>
      </w:ins>
      <w:ins w:id="206" w:author="Miriam Barlow" w:date="2014-04-30T16:47:00Z">
        <w:r w:rsidRPr="00F003D4">
          <w:rPr>
            <w:rFonts w:ascii="Helvetica" w:hAnsi="Helvetica" w:cs="Times New Roman"/>
          </w:rPr>
          <w:t>each arrow along the trajectory.</w:t>
        </w:r>
      </w:ins>
      <w:r w:rsidR="008405EA">
        <w:rPr>
          <w:rFonts w:ascii="Helvetica" w:hAnsi="Helvetica" w:cs="Times New Roman"/>
        </w:rPr>
        <w:t xml:space="preserve"> </w:t>
      </w:r>
      <w:ins w:id="207" w:author="Miriam Barlow" w:date="2014-04-30T16:52:00Z">
        <w:r w:rsidRPr="00F003D4">
          <w:rPr>
            <w:rFonts w:ascii="Helvetica" w:hAnsi="Helvetica" w:cs="Times New Roman"/>
          </w:rPr>
          <w:t>Linear trajectories are possible.</w:t>
        </w:r>
      </w:ins>
      <w:r w:rsidR="008405EA">
        <w:rPr>
          <w:rFonts w:ascii="Helvetica" w:hAnsi="Helvetica" w:cs="Times New Roman"/>
        </w:rPr>
        <w:t xml:space="preserve"> </w:t>
      </w:r>
      <w:ins w:id="208" w:author="Miriam Barlow" w:date="2014-04-30T16:52:00Z">
        <w:r w:rsidRPr="00F003D4">
          <w:rPr>
            <w:rFonts w:ascii="Helvetica" w:hAnsi="Helvetica" w:cs="Times New Roman"/>
          </w:rPr>
          <w:t>For example, f</w:t>
        </w:r>
      </w:ins>
      <w:ins w:id="209" w:author="Miriam Barlow" w:date="2014-04-30T16:47:00Z">
        <w:r w:rsidRPr="00F003D4">
          <w:rPr>
            <w:rFonts w:ascii="Helvetica" w:hAnsi="Helvetica" w:cs="Times New Roman"/>
          </w:rPr>
          <w:t>rom the starting point 1111, one can use the drug sequence:</w:t>
        </w:r>
      </w:ins>
      <w:ins w:id="210" w:author="Miriam Barlow" w:date="2014-04-30T16:53:00Z">
        <w:r w:rsidRPr="00F003D4">
          <w:rPr>
            <w:rFonts w:ascii="Helvetica" w:hAnsi="Helvetica" w:cs="Times New Roman"/>
          </w:rPr>
          <w:t xml:space="preserve"> </w:t>
        </w:r>
      </w:ins>
      <w:ins w:id="211" w:author="Miriam Barlow" w:date="2014-04-30T16:47:00Z">
        <w:r w:rsidRPr="00F003D4">
          <w:rPr>
            <w:rFonts w:ascii="Helvetica" w:hAnsi="Helvetica" w:cs="Times New Roman"/>
          </w:rPr>
          <w:t>CEC, CAZ/CPR, TZP, AM</w:t>
        </w:r>
      </w:ins>
      <w:ins w:id="212" w:author="Miriam Barlow" w:date="2014-04-30T16:53:00Z">
        <w:r w:rsidRPr="00F003D4">
          <w:rPr>
            <w:rFonts w:ascii="Helvetica" w:hAnsi="Helvetica" w:cs="Times New Roman"/>
          </w:rPr>
          <w:t xml:space="preserve"> across the</w:t>
        </w:r>
      </w:ins>
      <w:ins w:id="213" w:author="Miriam Barlow" w:date="2014-04-30T16:47:00Z">
        <w:r w:rsidRPr="00F003D4">
          <w:rPr>
            <w:rFonts w:ascii="Helvetica" w:hAnsi="Helvetica" w:cs="Times New Roman"/>
          </w:rPr>
          <w:t xml:space="preserve"> trajectory</w:t>
        </w:r>
      </w:ins>
      <w:ins w:id="214" w:author="Miriam Barlow" w:date="2014-04-30T16:53:00Z">
        <w:r w:rsidRPr="00F003D4">
          <w:rPr>
            <w:rFonts w:ascii="Helvetica" w:hAnsi="Helvetica" w:cs="Times New Roman"/>
          </w:rPr>
          <w:t xml:space="preserve"> </w:t>
        </w:r>
      </w:ins>
      <w:ins w:id="215" w:author="Miriam Barlow" w:date="2014-04-30T16:47:00Z">
        <w:r w:rsidRPr="00F003D4">
          <w:rPr>
            <w:rFonts w:ascii="Helvetica" w:hAnsi="Helvetica" w:cs="Times New Roman"/>
          </w:rPr>
          <w:t>1111, 1110, 0110, 0100, 0000</w:t>
        </w:r>
      </w:ins>
      <w:ins w:id="216" w:author="Miriam Barlow" w:date="2014-04-30T16:53:00Z">
        <w:r w:rsidRPr="00F003D4">
          <w:rPr>
            <w:rFonts w:ascii="Helvetica" w:hAnsi="Helvetica" w:cs="Times New Roman"/>
          </w:rPr>
          <w:t xml:space="preserve"> for a probability of </w:t>
        </w:r>
      </w:ins>
      <w:ins w:id="217" w:author="Miriam Barlow" w:date="2014-04-30T16:47:00Z">
        <w:r w:rsidRPr="00F003D4">
          <w:rPr>
            <w:rFonts w:ascii="Helvetica" w:hAnsi="Helvetica" w:cs="Times New Roman"/>
          </w:rPr>
          <w:t>0.44, since the numbers for the corresponding arrows are 1, 1, 1, 0.44.</w:t>
        </w:r>
      </w:ins>
      <w:r w:rsidR="008405EA">
        <w:rPr>
          <w:rFonts w:ascii="Helvetica" w:hAnsi="Helvetica" w:cs="Times New Roman"/>
        </w:rPr>
        <w:t xml:space="preserve"> </w:t>
      </w:r>
      <w:ins w:id="218" w:author="Miriam Barlow" w:date="2014-04-30T16:47:00Z">
        <w:r w:rsidRPr="00F003D4">
          <w:rPr>
            <w:rFonts w:ascii="Helvetica" w:hAnsi="Helvetica" w:cs="Times New Roman"/>
          </w:rPr>
          <w:t>Circular trajectories are also possible</w:t>
        </w:r>
      </w:ins>
      <w:ins w:id="219" w:author="Miriam Barlow" w:date="2014-04-30T16:54:00Z">
        <w:r w:rsidRPr="00F003D4">
          <w:rPr>
            <w:rFonts w:ascii="Helvetica" w:hAnsi="Helvetica" w:cs="Times New Roman"/>
          </w:rPr>
          <w:t>. I</w:t>
        </w:r>
      </w:ins>
      <w:ins w:id="220" w:author="Miriam Barlow" w:date="2014-04-30T16:47:00Z">
        <w:r w:rsidRPr="00F003D4">
          <w:rPr>
            <w:rFonts w:ascii="Helvetica" w:hAnsi="Helvetica" w:cs="Times New Roman"/>
          </w:rPr>
          <w:t>f we use</w:t>
        </w:r>
      </w:ins>
      <w:ins w:id="221" w:author="Miriam Barlow" w:date="2014-04-30T16:55:00Z">
        <w:r w:rsidRPr="00F003D4">
          <w:rPr>
            <w:rFonts w:ascii="Helvetica" w:hAnsi="Helvetica" w:cs="Times New Roman"/>
          </w:rPr>
          <w:t xml:space="preserve"> </w:t>
        </w:r>
      </w:ins>
      <w:ins w:id="222" w:author="Miriam Barlow" w:date="2014-04-30T16:47:00Z">
        <w:r w:rsidRPr="00F003D4">
          <w:rPr>
            <w:rFonts w:ascii="Helvetica" w:hAnsi="Helvetica" w:cs="Times New Roman"/>
          </w:rPr>
          <w:t>CEC, CPR, TZP, AM,</w:t>
        </w:r>
      </w:ins>
      <w:ins w:id="223" w:author="Miriam Barlow" w:date="2014-04-30T16:55:00Z">
        <w:r w:rsidRPr="00F003D4">
          <w:rPr>
            <w:rFonts w:ascii="Helvetica" w:hAnsi="Helvetica" w:cs="Times New Roman"/>
          </w:rPr>
          <w:t xml:space="preserve"> </w:t>
        </w:r>
      </w:ins>
      <w:ins w:id="224" w:author="Miriam Barlow" w:date="2014-04-30T16:47:00Z">
        <w:r w:rsidRPr="00F003D4">
          <w:rPr>
            <w:rFonts w:ascii="Helvetica" w:hAnsi="Helvetica" w:cs="Times New Roman"/>
          </w:rPr>
          <w:t>the probability for the trajectory</w:t>
        </w:r>
      </w:ins>
      <w:ins w:id="225" w:author="Miriam Barlow" w:date="2014-04-30T16:55:00Z">
        <w:r w:rsidRPr="00F003D4">
          <w:rPr>
            <w:rFonts w:ascii="Helvetica" w:hAnsi="Helvetica" w:cs="Times New Roman"/>
          </w:rPr>
          <w:t xml:space="preserve"> </w:t>
        </w:r>
      </w:ins>
      <w:ins w:id="226" w:author="Miriam Barlow" w:date="2014-04-30T16:47:00Z">
        <w:r w:rsidRPr="00F003D4">
          <w:rPr>
            <w:rFonts w:ascii="Helvetica" w:hAnsi="Helvetica" w:cs="Times New Roman"/>
          </w:rPr>
          <w:t>0000, 0100, 0110, 0100, 0000</w:t>
        </w:r>
      </w:ins>
      <w:ins w:id="227" w:author="Miriam Barlow" w:date="2014-04-30T16:55:00Z">
        <w:r w:rsidRPr="00F003D4">
          <w:rPr>
            <w:rFonts w:ascii="Helvetica" w:hAnsi="Helvetica" w:cs="Times New Roman"/>
          </w:rPr>
          <w:t xml:space="preserve"> </w:t>
        </w:r>
      </w:ins>
      <w:ins w:id="228" w:author="Miriam Barlow" w:date="2014-04-30T16:47:00Z">
        <w:r w:rsidRPr="00F003D4">
          <w:rPr>
            <w:rFonts w:ascii="Helvetica" w:hAnsi="Helvetica" w:cs="Times New Roman"/>
          </w:rPr>
          <w:t>is 0.44, since the numbers of the corresponding arrows are 1, 1, 1, 0.44.</w:t>
        </w:r>
      </w:ins>
    </w:p>
    <w:p w14:paraId="35ABBF64" w14:textId="77777777" w:rsidR="00EE04D3" w:rsidRPr="00F003D4" w:rsidRDefault="00EE04D3">
      <w:pPr>
        <w:rPr>
          <w:rFonts w:ascii="Helvetica" w:hAnsi="Helvetica"/>
        </w:rPr>
      </w:pPr>
    </w:p>
    <w:p w14:paraId="5BB6CB2C" w14:textId="77777777" w:rsidR="00EE04D3" w:rsidRPr="00F003D4" w:rsidRDefault="00EE04D3">
      <w:pPr>
        <w:rPr>
          <w:rFonts w:ascii="Helvetica" w:hAnsi="Helvetica"/>
        </w:rPr>
      </w:pPr>
      <w:r w:rsidRPr="00F003D4">
        <w:rPr>
          <w:rFonts w:ascii="Helvetica" w:hAnsi="Helvetica"/>
        </w:rPr>
        <w:t>Figure 17</w:t>
      </w:r>
    </w:p>
    <w:p w14:paraId="20B396E6" w14:textId="77777777" w:rsidR="00116576" w:rsidRDefault="00EE04D3">
      <w:pPr>
        <w:rPr>
          <w:ins w:id="229" w:author="Miriam Barlow" w:date="2014-05-03T16:01:00Z"/>
          <w:rFonts w:ascii="Helvetica" w:hAnsi="Helvetica"/>
        </w:rPr>
      </w:pPr>
      <w:r w:rsidRPr="00F003D4">
        <w:rPr>
          <w:rFonts w:ascii="Helvetica" w:hAnsi="Helvetica"/>
        </w:rPr>
        <w:t>Black arrows show transitions present in five step paths computed using both the CPM and the EPM.</w:t>
      </w:r>
      <w:r w:rsidR="008405EA">
        <w:rPr>
          <w:rFonts w:ascii="Helvetica" w:hAnsi="Helvetica"/>
        </w:rPr>
        <w:t xml:space="preserve"> </w:t>
      </w:r>
      <w:r w:rsidRPr="00F003D4">
        <w:rPr>
          <w:rFonts w:ascii="Helvetica" w:hAnsi="Helvetica"/>
        </w:rPr>
        <w:t xml:space="preserve">Red arrows signify transitions found only in optimum paths computed using the CPM whereas blue </w:t>
      </w:r>
      <w:r w:rsidR="008F0056">
        <w:rPr>
          <w:rFonts w:ascii="Helvetica" w:hAnsi="Helvetica"/>
        </w:rPr>
        <w:t>signify transitions only found using the EPM.</w:t>
      </w:r>
      <w:r w:rsidRPr="00F003D4">
        <w:rPr>
          <w:rFonts w:ascii="Helvetica" w:hAnsi="Helvetica"/>
        </w:rPr>
        <w:t xml:space="preserve"> </w:t>
      </w:r>
    </w:p>
    <w:p w14:paraId="384BFB7E" w14:textId="77777777" w:rsidR="00116576" w:rsidRDefault="00116576">
      <w:pPr>
        <w:rPr>
          <w:ins w:id="230" w:author="Miriam Barlow" w:date="2014-05-03T16:01:00Z"/>
          <w:rFonts w:ascii="Helvetica" w:hAnsi="Helvetica"/>
        </w:rPr>
      </w:pPr>
    </w:p>
    <w:p w14:paraId="45F9B0BD" w14:textId="77777777" w:rsidR="00116576" w:rsidRDefault="00116576">
      <w:pPr>
        <w:rPr>
          <w:ins w:id="231" w:author="Miriam Barlow" w:date="2014-05-03T16:01:00Z"/>
          <w:rFonts w:ascii="Helvetica" w:hAnsi="Helvetica"/>
        </w:rPr>
      </w:pPr>
      <w:ins w:id="232" w:author="Miriam Barlow" w:date="2014-05-03T16:01:00Z">
        <w:r>
          <w:rPr>
            <w:rFonts w:ascii="Helvetica" w:hAnsi="Helvetica"/>
          </w:rPr>
          <w:t>Figure 18</w:t>
        </w:r>
      </w:ins>
    </w:p>
    <w:p w14:paraId="580EB7A3" w14:textId="0DDB491D" w:rsidR="00DE3BB5" w:rsidRPr="00F003D4" w:rsidRDefault="00116576">
      <w:pPr>
        <w:rPr>
          <w:ins w:id="233" w:author="Miriam Barlow" w:date="2014-04-30T16:56:00Z"/>
          <w:rFonts w:ascii="Helvetica" w:hAnsi="Helvetica"/>
        </w:rPr>
      </w:pPr>
      <w:ins w:id="234" w:author="Miriam Barlow" w:date="2014-05-03T16:01:00Z">
        <w:r w:rsidRPr="00F003D4">
          <w:rPr>
            <w:rFonts w:ascii="Helvetica" w:hAnsi="Helvetica"/>
          </w:rPr>
          <w:t xml:space="preserve">Black arrows show transitions present in </w:t>
        </w:r>
      </w:ins>
      <w:ins w:id="235" w:author="Miriam Barlow" w:date="2014-05-03T16:05:00Z">
        <w:r>
          <w:rPr>
            <w:rFonts w:ascii="Helvetica" w:hAnsi="Helvetica"/>
          </w:rPr>
          <w:t>six</w:t>
        </w:r>
      </w:ins>
      <w:ins w:id="236" w:author="Miriam Barlow" w:date="2014-05-03T16:01:00Z">
        <w:r w:rsidRPr="00F003D4">
          <w:rPr>
            <w:rFonts w:ascii="Helvetica" w:hAnsi="Helvetica"/>
          </w:rPr>
          <w:t xml:space="preserve"> step paths computed using both the CPM and the EPM.</w:t>
        </w:r>
        <w:r>
          <w:rPr>
            <w:rFonts w:ascii="Helvetica" w:hAnsi="Helvetica"/>
          </w:rPr>
          <w:t xml:space="preserve"> </w:t>
        </w:r>
        <w:r w:rsidRPr="00F003D4">
          <w:rPr>
            <w:rFonts w:ascii="Helvetica" w:hAnsi="Helvetica"/>
          </w:rPr>
          <w:t xml:space="preserve">Red arrows signify transitions found only in optimum paths computed using the CPM whereas blue </w:t>
        </w:r>
        <w:r>
          <w:rPr>
            <w:rFonts w:ascii="Helvetica" w:hAnsi="Helvetica"/>
          </w:rPr>
          <w:t>signify transitions only found using the EPM.</w:t>
        </w:r>
        <w:r w:rsidRPr="00F003D4">
          <w:rPr>
            <w:rFonts w:ascii="Helvetica" w:hAnsi="Helvetica"/>
          </w:rPr>
          <w:t xml:space="preserve"> </w:t>
        </w:r>
      </w:ins>
      <w:ins w:id="237" w:author="Miriam Barlow" w:date="2014-04-30T16:56:00Z">
        <w:r w:rsidR="00DE3BB5" w:rsidRPr="00F003D4">
          <w:rPr>
            <w:rFonts w:ascii="Helvetica" w:hAnsi="Helvetica"/>
          </w:rPr>
          <w:br w:type="page"/>
        </w:r>
      </w:ins>
    </w:p>
    <w:p w14:paraId="744DE1FC" w14:textId="77777777" w:rsidR="00152D17" w:rsidRPr="00F003D4" w:rsidRDefault="00152D17" w:rsidP="00152D17">
      <w:pPr>
        <w:rPr>
          <w:rFonts w:ascii="Helvetica" w:hAnsi="Helvetica"/>
          <w:b/>
        </w:rPr>
      </w:pPr>
      <w:r w:rsidRPr="00F003D4">
        <w:rPr>
          <w:rFonts w:ascii="Helvetica" w:hAnsi="Helvetica"/>
          <w:b/>
        </w:rPr>
        <w:t>Table 1</w:t>
      </w:r>
    </w:p>
    <w:tbl>
      <w:tblPr>
        <w:tblW w:w="2600" w:type="dxa"/>
        <w:tblCellMar>
          <w:left w:w="0" w:type="dxa"/>
          <w:right w:w="0" w:type="dxa"/>
        </w:tblCellMar>
        <w:tblLook w:val="04A0" w:firstRow="1" w:lastRow="0" w:firstColumn="1" w:lastColumn="0" w:noHBand="0" w:noVBand="1"/>
      </w:tblPr>
      <w:tblGrid>
        <w:gridCol w:w="1364"/>
        <w:gridCol w:w="1300"/>
      </w:tblGrid>
      <w:tr w:rsidR="00152D17" w:rsidRPr="00F003D4" w14:paraId="3D6B9A74" w14:textId="77777777" w:rsidTr="00152D17">
        <w:trPr>
          <w:trHeight w:val="300"/>
        </w:trPr>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6AE36D0A" w14:textId="0D42CFC1" w:rsidR="00152D17" w:rsidRPr="00F003D4" w:rsidRDefault="00152D17" w:rsidP="00217E76">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w:t>
            </w:r>
            <w:r w:rsidR="00217E76" w:rsidRPr="00F003D4">
              <w:rPr>
                <w:rFonts w:ascii="Helvetica" w:eastAsia="Times New Roman" w:hAnsi="Helvetica" w:cs="Times New Roman"/>
                <w:color w:val="000000"/>
              </w:rPr>
              <w:t>amino acid substitutions</w:t>
            </w:r>
          </w:p>
        </w:tc>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B1970" w14:textId="77777777" w:rsidR="00152D17" w:rsidRPr="00F003D4" w:rsidRDefault="00152D17" w:rsidP="00152D17">
            <w:pPr>
              <w:rPr>
                <w:rFonts w:ascii="Helvetica" w:eastAsia="Times New Roman" w:hAnsi="Helvetica" w:cs="Times New Roman"/>
                <w:color w:val="000000"/>
              </w:rPr>
            </w:pPr>
            <w:r w:rsidRPr="00F003D4">
              <w:rPr>
                <w:rFonts w:ascii="Helvetica" w:eastAsia="Times New Roman" w:hAnsi="Helvetica" w:cs="Times New Roman"/>
                <w:color w:val="000000"/>
              </w:rPr>
              <w:t>Number of TEM enzymes</w:t>
            </w:r>
          </w:p>
        </w:tc>
      </w:tr>
      <w:tr w:rsidR="00152D17" w:rsidRPr="00F003D4" w14:paraId="4944BA90"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1139E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E6D34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122568A7"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B609BD"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0994A"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6532D18A"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2C8E0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52A28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37</w:t>
            </w:r>
          </w:p>
        </w:tc>
      </w:tr>
      <w:tr w:rsidR="00152D17" w:rsidRPr="00F003D4" w14:paraId="47CD2B62"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9D7E8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D359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31</w:t>
            </w:r>
          </w:p>
        </w:tc>
      </w:tr>
      <w:tr w:rsidR="00152D17" w:rsidRPr="00F003D4" w14:paraId="33678F8D"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06266B"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FCAC3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r>
      <w:tr w:rsidR="00152D17" w:rsidRPr="00F003D4" w14:paraId="115426EE"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FAD87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4FD2B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287A03F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66278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06DDD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4D91DBD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F7A3D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4C83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B75369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ABBC97"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6EE5D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EA62D76"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BCEB0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0EB7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r w:rsidR="00152D17" w:rsidRPr="00F003D4" w14:paraId="6129B6C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B040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463345"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bl>
    <w:p w14:paraId="603FA431" w14:textId="77777777" w:rsidR="0001539A" w:rsidRPr="00F003D4" w:rsidRDefault="0001539A">
      <w:pPr>
        <w:rPr>
          <w:rFonts w:ascii="Helvetica" w:hAnsi="Helvetica"/>
          <w:b/>
        </w:rPr>
      </w:pPr>
      <w:r w:rsidRPr="00F003D4">
        <w:rPr>
          <w:rFonts w:ascii="Helvetica" w:hAnsi="Helvetica"/>
          <w:b/>
        </w:rPr>
        <w:br w:type="page"/>
      </w:r>
    </w:p>
    <w:p w14:paraId="789E8024" w14:textId="02360BF9" w:rsidR="00152D17" w:rsidRPr="00F003D4" w:rsidRDefault="00E117E0" w:rsidP="0001539A">
      <w:pPr>
        <w:rPr>
          <w:rFonts w:ascii="Helvetica" w:hAnsi="Helvetica"/>
          <w:b/>
        </w:rPr>
      </w:pPr>
      <w:r w:rsidRPr="00F003D4">
        <w:rPr>
          <w:rFonts w:ascii="Helvetica" w:hAnsi="Helvetica"/>
          <w:b/>
        </w:rPr>
        <w:t xml:space="preserve">Table </w:t>
      </w:r>
      <w:r w:rsidR="006E0D87" w:rsidRPr="00F003D4">
        <w:rPr>
          <w:rFonts w:ascii="Helvetica" w:hAnsi="Helvetica"/>
          <w:b/>
        </w:rPr>
        <w:t>2 Variant</w:t>
      </w:r>
      <w:r w:rsidR="00152D17" w:rsidRPr="00F003D4">
        <w:rPr>
          <w:rFonts w:ascii="Helvetica" w:hAnsi="Helvetica"/>
          <w:b/>
        </w:rPr>
        <w:t xml:space="preserve"> Enzymes Created, Binary Codes and Names of Enzymes Identified in Clinical Isolates</w:t>
      </w:r>
    </w:p>
    <w:tbl>
      <w:tblPr>
        <w:tblStyle w:val="TableGrid"/>
        <w:tblW w:w="3872" w:type="pct"/>
        <w:tblLook w:val="04A0" w:firstRow="1" w:lastRow="0" w:firstColumn="1" w:lastColumn="0" w:noHBand="0" w:noVBand="1"/>
      </w:tblPr>
      <w:tblGrid>
        <w:gridCol w:w="2388"/>
        <w:gridCol w:w="1317"/>
        <w:gridCol w:w="3153"/>
      </w:tblGrid>
      <w:tr w:rsidR="00E117E0" w:rsidRPr="00F003D4" w14:paraId="08B15BE9" w14:textId="77777777" w:rsidTr="00E117E0">
        <w:tc>
          <w:tcPr>
            <w:tcW w:w="1193" w:type="pct"/>
          </w:tcPr>
          <w:p w14:paraId="3564ABAA"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Number of Substitutions</w:t>
            </w:r>
          </w:p>
        </w:tc>
        <w:tc>
          <w:tcPr>
            <w:tcW w:w="658" w:type="pct"/>
          </w:tcPr>
          <w:p w14:paraId="721A651B"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Binary </w:t>
            </w:r>
          </w:p>
          <w:p w14:paraId="2A2EB351" w14:textId="77777777" w:rsidR="00323A0D" w:rsidRPr="00F003D4" w:rsidRDefault="00323A0D"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Enzyme</w:t>
            </w:r>
          </w:p>
          <w:p w14:paraId="79A5C088" w14:textId="3F39DF0C"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Code </w:t>
            </w:r>
          </w:p>
        </w:tc>
        <w:tc>
          <w:tcPr>
            <w:tcW w:w="1576" w:type="pct"/>
          </w:tcPr>
          <w:p w14:paraId="66D807D5" w14:textId="21C365C5" w:rsidR="00E117E0" w:rsidRPr="00F003D4" w:rsidRDefault="00E117E0" w:rsidP="00464D8B">
            <w:pPr>
              <w:tabs>
                <w:tab w:val="left" w:pos="7200"/>
              </w:tabs>
              <w:jc w:val="both"/>
              <w:rPr>
                <w:rFonts w:ascii="Helvetica" w:hAnsi="Helvetica" w:cs="Times New Roman"/>
                <w:b/>
                <w:sz w:val="24"/>
                <w:szCs w:val="24"/>
                <w:vertAlign w:val="subscript"/>
              </w:rPr>
            </w:pPr>
            <w:r w:rsidRPr="00F003D4">
              <w:rPr>
                <w:rFonts w:ascii="Helvetica" w:hAnsi="Helvetica" w:cs="Times New Roman"/>
                <w:b/>
                <w:sz w:val="24"/>
                <w:szCs w:val="24"/>
              </w:rPr>
              <w:t xml:space="preserve">Variants with </w:t>
            </w:r>
            <w:r w:rsidR="00464D8B" w:rsidRPr="00F003D4">
              <w:rPr>
                <w:rFonts w:ascii="Helvetica" w:hAnsi="Helvetica" w:cs="Times New Roman"/>
                <w:b/>
                <w:sz w:val="24"/>
                <w:szCs w:val="24"/>
              </w:rPr>
              <w:t>substitutions</w:t>
            </w:r>
            <w:r w:rsidR="008405EA">
              <w:rPr>
                <w:rFonts w:ascii="Helvetica" w:hAnsi="Helvetica" w:cs="Times New Roman"/>
                <w:b/>
                <w:sz w:val="24"/>
                <w:szCs w:val="24"/>
              </w:rPr>
              <w:t xml:space="preserve"> </w:t>
            </w:r>
            <w:r w:rsidRPr="00F003D4">
              <w:rPr>
                <w:rFonts w:ascii="Helvetica" w:hAnsi="Helvetica" w:cs="Times New Roman"/>
                <w:b/>
                <w:sz w:val="24"/>
                <w:szCs w:val="24"/>
              </w:rPr>
              <w:t xml:space="preserve">found in </w:t>
            </w:r>
            <w:r w:rsidR="00464D8B" w:rsidRPr="00F003D4">
              <w:rPr>
                <w:rFonts w:ascii="Helvetica" w:hAnsi="Helvetica" w:cs="Times New Roman"/>
                <w:b/>
                <w:sz w:val="24"/>
                <w:szCs w:val="24"/>
              </w:rPr>
              <w:t>TEM-50</w:t>
            </w:r>
            <w:r w:rsidRPr="00F003D4">
              <w:rPr>
                <w:rFonts w:ascii="Helvetica" w:hAnsi="Helvetica" w:cs="Times New Roman"/>
                <w:b/>
                <w:sz w:val="24"/>
                <w:szCs w:val="24"/>
                <w:vertAlign w:val="subscript"/>
              </w:rPr>
              <w:t xml:space="preserve"> </w:t>
            </w:r>
          </w:p>
        </w:tc>
      </w:tr>
      <w:tr w:rsidR="00E117E0" w:rsidRPr="00F003D4" w14:paraId="7CCD1E40" w14:textId="77777777" w:rsidTr="00E117E0">
        <w:trPr>
          <w:trHeight w:val="449"/>
        </w:trPr>
        <w:tc>
          <w:tcPr>
            <w:tcW w:w="1193" w:type="pct"/>
          </w:tcPr>
          <w:p w14:paraId="171FB1D8" w14:textId="5CA1E9BD"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w:t>
            </w:r>
          </w:p>
        </w:tc>
        <w:tc>
          <w:tcPr>
            <w:tcW w:w="658" w:type="pct"/>
          </w:tcPr>
          <w:p w14:paraId="35F667C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0000</w:t>
            </w:r>
          </w:p>
        </w:tc>
        <w:tc>
          <w:tcPr>
            <w:tcW w:w="1576" w:type="pct"/>
          </w:tcPr>
          <w:p w14:paraId="48F86C53" w14:textId="3C75C63C"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 xml:space="preserve">No </w:t>
            </w:r>
            <w:r w:rsidR="00217E76" w:rsidRPr="00F003D4">
              <w:rPr>
                <w:rFonts w:ascii="Helvetica" w:hAnsi="Helvetica" w:cs="Times New Roman"/>
                <w:sz w:val="24"/>
                <w:szCs w:val="24"/>
              </w:rPr>
              <w:t>substitutions</w:t>
            </w:r>
          </w:p>
          <w:p w14:paraId="7D6091F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w:t>
            </w:r>
          </w:p>
        </w:tc>
      </w:tr>
      <w:tr w:rsidR="00E117E0" w:rsidRPr="00F003D4" w14:paraId="599A95B4" w14:textId="77777777" w:rsidTr="00E117E0">
        <w:tc>
          <w:tcPr>
            <w:tcW w:w="1193" w:type="pct"/>
          </w:tcPr>
          <w:p w14:paraId="640E75F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19D029D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1000</w:t>
            </w:r>
          </w:p>
        </w:tc>
        <w:tc>
          <w:tcPr>
            <w:tcW w:w="1576" w:type="pct"/>
          </w:tcPr>
          <w:p w14:paraId="61E133C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78B64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(TEM-33)</w:t>
            </w:r>
          </w:p>
        </w:tc>
      </w:tr>
      <w:tr w:rsidR="00E117E0" w:rsidRPr="00F003D4" w14:paraId="092B7C94" w14:textId="77777777" w:rsidTr="00E117E0">
        <w:tc>
          <w:tcPr>
            <w:tcW w:w="1193" w:type="pct"/>
          </w:tcPr>
          <w:p w14:paraId="1A6DFE1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08BABC0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0100</w:t>
            </w:r>
          </w:p>
        </w:tc>
        <w:tc>
          <w:tcPr>
            <w:tcW w:w="1576" w:type="pct"/>
          </w:tcPr>
          <w:p w14:paraId="7ECC77C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051B73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(TEM-17)</w:t>
            </w:r>
          </w:p>
        </w:tc>
      </w:tr>
      <w:tr w:rsidR="00E117E0" w:rsidRPr="00F003D4" w14:paraId="29F00C3E" w14:textId="77777777" w:rsidTr="00E117E0">
        <w:tc>
          <w:tcPr>
            <w:tcW w:w="1193" w:type="pct"/>
          </w:tcPr>
          <w:p w14:paraId="6456E34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7459E66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0010</w:t>
            </w:r>
          </w:p>
        </w:tc>
        <w:tc>
          <w:tcPr>
            <w:tcW w:w="1576" w:type="pct"/>
          </w:tcPr>
          <w:p w14:paraId="37E895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0ACA2D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(TEM-19)</w:t>
            </w:r>
          </w:p>
        </w:tc>
      </w:tr>
      <w:tr w:rsidR="00E117E0" w:rsidRPr="00F003D4" w14:paraId="0034433E" w14:textId="77777777" w:rsidTr="00E117E0">
        <w:tc>
          <w:tcPr>
            <w:tcW w:w="1193" w:type="pct"/>
          </w:tcPr>
          <w:p w14:paraId="79125CF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50867E8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0001</w:t>
            </w:r>
          </w:p>
        </w:tc>
        <w:tc>
          <w:tcPr>
            <w:tcW w:w="1576" w:type="pct"/>
          </w:tcPr>
          <w:p w14:paraId="52AFC2A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BCB457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(TEM-84)</w:t>
            </w:r>
          </w:p>
        </w:tc>
      </w:tr>
      <w:tr w:rsidR="00E117E0" w:rsidRPr="00F003D4" w14:paraId="1C26C9B4" w14:textId="77777777" w:rsidTr="00E117E0">
        <w:tc>
          <w:tcPr>
            <w:tcW w:w="1193" w:type="pct"/>
          </w:tcPr>
          <w:p w14:paraId="70045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723D872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1100</w:t>
            </w:r>
          </w:p>
        </w:tc>
        <w:tc>
          <w:tcPr>
            <w:tcW w:w="1576" w:type="pct"/>
          </w:tcPr>
          <w:p w14:paraId="3D77289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F5D8DC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314484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133AF24" w14:textId="77777777" w:rsidTr="00E117E0">
        <w:tc>
          <w:tcPr>
            <w:tcW w:w="1193" w:type="pct"/>
          </w:tcPr>
          <w:p w14:paraId="1714D1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14B28C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1010</w:t>
            </w:r>
          </w:p>
        </w:tc>
        <w:tc>
          <w:tcPr>
            <w:tcW w:w="1576" w:type="pct"/>
          </w:tcPr>
          <w:p w14:paraId="20D33E2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3040A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2D0C054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6F966D35" w14:textId="77777777" w:rsidTr="00E117E0">
        <w:tc>
          <w:tcPr>
            <w:tcW w:w="1193" w:type="pct"/>
          </w:tcPr>
          <w:p w14:paraId="76D2C7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F4DA73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1001</w:t>
            </w:r>
          </w:p>
        </w:tc>
        <w:tc>
          <w:tcPr>
            <w:tcW w:w="1576" w:type="pct"/>
          </w:tcPr>
          <w:p w14:paraId="3115DA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2E59221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C7DC25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(TEM-35)</w:t>
            </w:r>
          </w:p>
        </w:tc>
      </w:tr>
      <w:tr w:rsidR="00E117E0" w:rsidRPr="00F003D4" w14:paraId="2A7B602B" w14:textId="77777777" w:rsidTr="00E117E0">
        <w:tc>
          <w:tcPr>
            <w:tcW w:w="1193" w:type="pct"/>
          </w:tcPr>
          <w:p w14:paraId="78E87B0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9C456E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0110</w:t>
            </w:r>
          </w:p>
        </w:tc>
        <w:tc>
          <w:tcPr>
            <w:tcW w:w="1576" w:type="pct"/>
          </w:tcPr>
          <w:p w14:paraId="4C464E3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03317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0327D7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(TEM-15)</w:t>
            </w:r>
          </w:p>
        </w:tc>
      </w:tr>
      <w:tr w:rsidR="00E117E0" w:rsidRPr="00F003D4" w14:paraId="19B6B1AB" w14:textId="77777777" w:rsidTr="00E117E0">
        <w:tc>
          <w:tcPr>
            <w:tcW w:w="1193" w:type="pct"/>
          </w:tcPr>
          <w:p w14:paraId="5A25182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5C1B97E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0101</w:t>
            </w:r>
          </w:p>
        </w:tc>
        <w:tc>
          <w:tcPr>
            <w:tcW w:w="1576" w:type="pct"/>
          </w:tcPr>
          <w:p w14:paraId="299F8B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8A56D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D54651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1DAFC670" w14:textId="77777777" w:rsidTr="00E117E0">
        <w:tc>
          <w:tcPr>
            <w:tcW w:w="1193" w:type="pct"/>
          </w:tcPr>
          <w:p w14:paraId="10CABB3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4C7C515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0011</w:t>
            </w:r>
          </w:p>
        </w:tc>
        <w:tc>
          <w:tcPr>
            <w:tcW w:w="1576" w:type="pct"/>
          </w:tcPr>
          <w:p w14:paraId="5849713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14881E9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4509A29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5D0946A5" w14:textId="77777777" w:rsidTr="00E117E0">
        <w:tc>
          <w:tcPr>
            <w:tcW w:w="1193" w:type="pct"/>
          </w:tcPr>
          <w:p w14:paraId="7B5C7E0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65B5CA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1110</w:t>
            </w:r>
          </w:p>
        </w:tc>
        <w:tc>
          <w:tcPr>
            <w:tcW w:w="1576" w:type="pct"/>
          </w:tcPr>
          <w:p w14:paraId="19FE86F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548C04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1A833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3794A84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2D9C2B9C" w14:textId="77777777" w:rsidTr="00E117E0">
        <w:tc>
          <w:tcPr>
            <w:tcW w:w="1193" w:type="pct"/>
          </w:tcPr>
          <w:p w14:paraId="47E81C6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E95996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1101</w:t>
            </w:r>
          </w:p>
        </w:tc>
        <w:tc>
          <w:tcPr>
            <w:tcW w:w="1576" w:type="pct"/>
          </w:tcPr>
          <w:p w14:paraId="3C2B721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9C4BC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3B7FE2F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43342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FCF8FBB" w14:textId="77777777" w:rsidTr="00E117E0">
        <w:tc>
          <w:tcPr>
            <w:tcW w:w="1193" w:type="pct"/>
          </w:tcPr>
          <w:p w14:paraId="5B41D68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07CF4D7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1011</w:t>
            </w:r>
          </w:p>
        </w:tc>
        <w:tc>
          <w:tcPr>
            <w:tcW w:w="1576" w:type="pct"/>
          </w:tcPr>
          <w:p w14:paraId="36DA801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7714B0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5058F0E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F1E13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48486DA" w14:textId="77777777" w:rsidTr="00E117E0">
        <w:tc>
          <w:tcPr>
            <w:tcW w:w="1193" w:type="pct"/>
          </w:tcPr>
          <w:p w14:paraId="18C9D74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12543FD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0111</w:t>
            </w:r>
          </w:p>
        </w:tc>
        <w:tc>
          <w:tcPr>
            <w:tcW w:w="1576" w:type="pct"/>
          </w:tcPr>
          <w:p w14:paraId="452209C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5DDD5A2"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6A5986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07892CB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662BFFA" w14:textId="77777777" w:rsidTr="00E117E0">
        <w:tc>
          <w:tcPr>
            <w:tcW w:w="1193" w:type="pct"/>
          </w:tcPr>
          <w:p w14:paraId="5B3619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4</w:t>
            </w:r>
          </w:p>
        </w:tc>
        <w:tc>
          <w:tcPr>
            <w:tcW w:w="658" w:type="pct"/>
          </w:tcPr>
          <w:p w14:paraId="456B3ED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1111</w:t>
            </w:r>
          </w:p>
        </w:tc>
        <w:tc>
          <w:tcPr>
            <w:tcW w:w="1576" w:type="pct"/>
          </w:tcPr>
          <w:p w14:paraId="3E55BB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A158C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27B8AB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2851FC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821DE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(TEM-50)</w:t>
            </w:r>
          </w:p>
        </w:tc>
      </w:tr>
    </w:tbl>
    <w:p w14:paraId="556BB90E" w14:textId="77777777" w:rsidR="00E117E0" w:rsidRPr="00F003D4" w:rsidRDefault="00E117E0" w:rsidP="0001539A">
      <w:pPr>
        <w:ind w:firstLine="720"/>
        <w:jc w:val="both"/>
        <w:outlineLvl w:val="0"/>
        <w:rPr>
          <w:rFonts w:ascii="Helvetica" w:hAnsi="Helvetica"/>
        </w:rPr>
      </w:pPr>
    </w:p>
    <w:p w14:paraId="5A6E1A84" w14:textId="77777777" w:rsidR="0001539A" w:rsidRPr="00F003D4" w:rsidRDefault="0001539A">
      <w:pPr>
        <w:rPr>
          <w:rFonts w:ascii="Helvetica" w:hAnsi="Helvetica"/>
          <w:b/>
        </w:rPr>
      </w:pPr>
      <w:r w:rsidRPr="00F003D4">
        <w:rPr>
          <w:rFonts w:ascii="Helvetica" w:hAnsi="Helvetica"/>
          <w:b/>
        </w:rPr>
        <w:br w:type="page"/>
      </w:r>
    </w:p>
    <w:p w14:paraId="14A51828" w14:textId="543461F3" w:rsidR="0001539A" w:rsidRPr="00F003D4" w:rsidRDefault="0001539A" w:rsidP="0001539A">
      <w:pPr>
        <w:ind w:firstLine="720"/>
        <w:jc w:val="both"/>
        <w:outlineLvl w:val="0"/>
        <w:rPr>
          <w:rFonts w:ascii="Helvetica" w:hAnsi="Helvetica"/>
          <w:b/>
        </w:rPr>
      </w:pPr>
      <w:r w:rsidRPr="00F003D4">
        <w:rPr>
          <w:rFonts w:ascii="Helvetica" w:hAnsi="Helvetica"/>
          <w:b/>
        </w:rPr>
        <w:t>Table 3</w:t>
      </w:r>
      <w:r w:rsidR="00152D17" w:rsidRPr="00F003D4">
        <w:rPr>
          <w:rFonts w:ascii="Helvetica" w:hAnsi="Helvetica"/>
          <w:b/>
        </w:rPr>
        <w:t xml:space="preserve"> Antibiotics used for this study</w:t>
      </w:r>
    </w:p>
    <w:tbl>
      <w:tblPr>
        <w:tblStyle w:val="TableGrid"/>
        <w:tblW w:w="0" w:type="auto"/>
        <w:tblLook w:val="0600" w:firstRow="0" w:lastRow="0" w:firstColumn="0" w:lastColumn="0" w:noHBand="1" w:noVBand="1"/>
      </w:tblPr>
      <w:tblGrid>
        <w:gridCol w:w="3992"/>
        <w:gridCol w:w="1780"/>
        <w:gridCol w:w="2523"/>
      </w:tblGrid>
      <w:tr w:rsidR="00EA26FC" w:rsidRPr="00F003D4" w14:paraId="2C8538E0" w14:textId="77777777" w:rsidTr="00034632">
        <w:trPr>
          <w:trHeight w:val="628"/>
        </w:trPr>
        <w:tc>
          <w:tcPr>
            <w:tcW w:w="0" w:type="auto"/>
            <w:vAlign w:val="center"/>
            <w:hideMark/>
          </w:tcPr>
          <w:p w14:paraId="3C095F17" w14:textId="5D96ED04" w:rsidR="00EA26FC" w:rsidRPr="00563117" w:rsidRDefault="00EA26FC" w:rsidP="00563117">
            <w:pPr>
              <w:rPr>
                <w:rFonts w:ascii="Helvetica" w:hAnsi="Helvetica"/>
                <w:b/>
                <w:sz w:val="24"/>
                <w:szCs w:val="24"/>
              </w:rPr>
            </w:pPr>
            <w:r w:rsidRPr="00563117">
              <w:rPr>
                <w:rFonts w:ascii="Helvetica" w:hAnsi="Helvetica"/>
                <w:b/>
                <w:sz w:val="24"/>
                <w:szCs w:val="24"/>
              </w:rPr>
              <w:t>Antibiotic</w:t>
            </w:r>
          </w:p>
        </w:tc>
        <w:tc>
          <w:tcPr>
            <w:tcW w:w="0" w:type="auto"/>
            <w:vAlign w:val="center"/>
            <w:hideMark/>
          </w:tcPr>
          <w:p w14:paraId="4E91DBB5" w14:textId="020F900B" w:rsidR="00EA26FC" w:rsidRPr="00563117" w:rsidRDefault="00EA26FC" w:rsidP="00563117">
            <w:pPr>
              <w:rPr>
                <w:rFonts w:ascii="Helvetica" w:hAnsi="Helvetica"/>
                <w:b/>
                <w:sz w:val="24"/>
                <w:szCs w:val="24"/>
              </w:rPr>
            </w:pPr>
            <w:r w:rsidRPr="00563117">
              <w:rPr>
                <w:rFonts w:ascii="Helvetica" w:hAnsi="Helvetica"/>
                <w:b/>
                <w:sz w:val="24"/>
                <w:szCs w:val="24"/>
              </w:rPr>
              <w:t>FDA approval</w:t>
            </w:r>
          </w:p>
        </w:tc>
        <w:tc>
          <w:tcPr>
            <w:tcW w:w="0" w:type="auto"/>
            <w:vAlign w:val="center"/>
            <w:hideMark/>
          </w:tcPr>
          <w:p w14:paraId="4CA68D3D" w14:textId="2A15A474" w:rsidR="00EA26FC" w:rsidRPr="00563117" w:rsidRDefault="00EA26FC" w:rsidP="00563117">
            <w:pPr>
              <w:rPr>
                <w:rFonts w:ascii="Helvetica" w:hAnsi="Helvetica"/>
                <w:b/>
                <w:sz w:val="24"/>
                <w:szCs w:val="24"/>
              </w:rPr>
            </w:pPr>
            <w:r w:rsidRPr="00563117">
              <w:rPr>
                <w:rFonts w:ascii="Helvetica" w:hAnsi="Helvetica"/>
                <w:b/>
                <w:sz w:val="24"/>
                <w:szCs w:val="24"/>
              </w:rPr>
              <w:t>Antibiotic Group</w:t>
            </w:r>
          </w:p>
        </w:tc>
      </w:tr>
      <w:tr w:rsidR="00EA26FC" w:rsidRPr="00F003D4" w14:paraId="17EC3E00" w14:textId="77777777" w:rsidTr="00034632">
        <w:trPr>
          <w:trHeight w:val="576"/>
        </w:trPr>
        <w:tc>
          <w:tcPr>
            <w:tcW w:w="0" w:type="auto"/>
            <w:vAlign w:val="center"/>
            <w:hideMark/>
          </w:tcPr>
          <w:p w14:paraId="0DE3A971" w14:textId="23351BC5" w:rsidR="00EA26FC" w:rsidRPr="00563117" w:rsidRDefault="00EA26FC" w:rsidP="00563117">
            <w:pPr>
              <w:rPr>
                <w:rFonts w:ascii="Helvetica" w:hAnsi="Helvetica"/>
                <w:sz w:val="24"/>
                <w:szCs w:val="24"/>
              </w:rPr>
            </w:pPr>
            <w:r w:rsidRPr="00563117">
              <w:rPr>
                <w:rFonts w:ascii="Helvetica" w:hAnsi="Helvetica"/>
                <w:sz w:val="24"/>
                <w:szCs w:val="24"/>
              </w:rPr>
              <w:t>Ampicillin (AM</w:t>
            </w:r>
            <w:r w:rsidR="00BA5945" w:rsidRPr="00563117">
              <w:rPr>
                <w:rFonts w:ascii="Helvetica" w:hAnsi="Helvetica"/>
                <w:sz w:val="24"/>
                <w:szCs w:val="24"/>
              </w:rPr>
              <w:t>P</w:t>
            </w:r>
            <w:r w:rsidRPr="00563117">
              <w:rPr>
                <w:rFonts w:ascii="Helvetica" w:hAnsi="Helvetica"/>
                <w:sz w:val="24"/>
                <w:szCs w:val="24"/>
              </w:rPr>
              <w:t>)</w:t>
            </w:r>
          </w:p>
        </w:tc>
        <w:tc>
          <w:tcPr>
            <w:tcW w:w="0" w:type="auto"/>
            <w:vAlign w:val="center"/>
            <w:hideMark/>
          </w:tcPr>
          <w:p w14:paraId="71E81323" w14:textId="77777777" w:rsidR="00EA26FC" w:rsidRPr="00563117" w:rsidRDefault="00EA26FC" w:rsidP="00563117">
            <w:pPr>
              <w:rPr>
                <w:rFonts w:ascii="Helvetica" w:hAnsi="Helvetica"/>
                <w:sz w:val="24"/>
                <w:szCs w:val="24"/>
              </w:rPr>
            </w:pPr>
            <w:r w:rsidRPr="00563117">
              <w:rPr>
                <w:rFonts w:ascii="Helvetica" w:hAnsi="Helvetica"/>
                <w:sz w:val="24"/>
                <w:szCs w:val="24"/>
              </w:rPr>
              <w:t>1963</w:t>
            </w:r>
          </w:p>
        </w:tc>
        <w:tc>
          <w:tcPr>
            <w:tcW w:w="0" w:type="auto"/>
            <w:vAlign w:val="center"/>
            <w:hideMark/>
          </w:tcPr>
          <w:p w14:paraId="6F3323AB" w14:textId="50CE5235" w:rsidR="00EA26FC" w:rsidRPr="00563117" w:rsidRDefault="00EA26FC" w:rsidP="00563117">
            <w:pPr>
              <w:rPr>
                <w:rFonts w:ascii="Helvetica" w:hAnsi="Helvetica"/>
                <w:sz w:val="24"/>
                <w:szCs w:val="24"/>
              </w:rPr>
            </w:pPr>
            <w:proofErr w:type="spellStart"/>
            <w:r w:rsidRPr="00563117">
              <w:rPr>
                <w:rFonts w:ascii="Helvetica" w:hAnsi="Helvetica"/>
                <w:sz w:val="24"/>
                <w:szCs w:val="24"/>
              </w:rPr>
              <w:t>Aminopenicillin</w:t>
            </w:r>
            <w:proofErr w:type="spellEnd"/>
          </w:p>
        </w:tc>
      </w:tr>
      <w:tr w:rsidR="00BA5945" w:rsidRPr="00F003D4" w14:paraId="58E3E1B8" w14:textId="77777777" w:rsidTr="00034632">
        <w:trPr>
          <w:trHeight w:val="576"/>
        </w:trPr>
        <w:tc>
          <w:tcPr>
            <w:tcW w:w="0" w:type="auto"/>
            <w:vAlign w:val="center"/>
          </w:tcPr>
          <w:p w14:paraId="0D50253D" w14:textId="126B4348" w:rsidR="00BA5945" w:rsidRPr="00563117" w:rsidRDefault="00BA5945" w:rsidP="00563117">
            <w:pPr>
              <w:rPr>
                <w:rFonts w:ascii="Helvetica" w:hAnsi="Helvetica"/>
                <w:sz w:val="24"/>
                <w:szCs w:val="24"/>
              </w:rPr>
            </w:pPr>
            <w:r w:rsidRPr="00563117">
              <w:rPr>
                <w:rFonts w:ascii="Helvetica" w:hAnsi="Helvetica"/>
                <w:sz w:val="24"/>
                <w:szCs w:val="24"/>
              </w:rPr>
              <w:t>Amoxicillin</w:t>
            </w:r>
            <w:r w:rsidR="003B775E" w:rsidRPr="00563117">
              <w:rPr>
                <w:rFonts w:ascii="Helvetica" w:hAnsi="Helvetica"/>
                <w:sz w:val="24"/>
                <w:szCs w:val="24"/>
              </w:rPr>
              <w:t xml:space="preserve"> (AM)</w:t>
            </w:r>
          </w:p>
        </w:tc>
        <w:tc>
          <w:tcPr>
            <w:tcW w:w="0" w:type="auto"/>
            <w:vAlign w:val="center"/>
          </w:tcPr>
          <w:p w14:paraId="56B14E68" w14:textId="624E1492" w:rsidR="00BA5945" w:rsidRPr="00563117" w:rsidRDefault="00BA5945" w:rsidP="00563117">
            <w:pPr>
              <w:rPr>
                <w:rFonts w:ascii="Helvetica" w:hAnsi="Helvetica"/>
                <w:sz w:val="24"/>
                <w:szCs w:val="24"/>
              </w:rPr>
            </w:pPr>
            <w:r w:rsidRPr="00563117">
              <w:rPr>
                <w:rFonts w:ascii="Helvetica" w:hAnsi="Helvetica"/>
                <w:sz w:val="24"/>
                <w:szCs w:val="24"/>
              </w:rPr>
              <w:t>1972</w:t>
            </w:r>
          </w:p>
        </w:tc>
        <w:tc>
          <w:tcPr>
            <w:tcW w:w="0" w:type="auto"/>
            <w:vAlign w:val="center"/>
          </w:tcPr>
          <w:p w14:paraId="6B19D3EB" w14:textId="6877FEE0" w:rsidR="00BA5945" w:rsidRPr="00563117" w:rsidRDefault="00BA5945" w:rsidP="00563117">
            <w:pPr>
              <w:rPr>
                <w:rFonts w:ascii="Helvetica" w:hAnsi="Helvetica"/>
                <w:sz w:val="24"/>
                <w:szCs w:val="24"/>
              </w:rPr>
            </w:pPr>
            <w:proofErr w:type="spellStart"/>
            <w:r w:rsidRPr="00563117">
              <w:rPr>
                <w:rFonts w:ascii="Helvetica" w:hAnsi="Helvetica"/>
                <w:sz w:val="24"/>
                <w:szCs w:val="24"/>
              </w:rPr>
              <w:t>Aminopenicillin</w:t>
            </w:r>
            <w:proofErr w:type="spellEnd"/>
          </w:p>
        </w:tc>
      </w:tr>
      <w:tr w:rsidR="00090305" w:rsidRPr="00F003D4" w14:paraId="5E39F3F1" w14:textId="77777777" w:rsidTr="00034632">
        <w:trPr>
          <w:trHeight w:val="576"/>
        </w:trPr>
        <w:tc>
          <w:tcPr>
            <w:tcW w:w="0" w:type="auto"/>
            <w:vAlign w:val="center"/>
            <w:hideMark/>
          </w:tcPr>
          <w:p w14:paraId="5D13489C" w14:textId="11052812" w:rsidR="00090305" w:rsidRPr="00563117" w:rsidRDefault="00090305" w:rsidP="00563117">
            <w:pPr>
              <w:rPr>
                <w:rFonts w:ascii="Helvetica" w:hAnsi="Helvetica"/>
                <w:sz w:val="24"/>
                <w:szCs w:val="24"/>
              </w:rPr>
            </w:pPr>
            <w:proofErr w:type="gramStart"/>
            <w:r w:rsidRPr="00563117">
              <w:rPr>
                <w:rFonts w:ascii="Helvetica" w:hAnsi="Helvetica"/>
                <w:sz w:val="24"/>
                <w:szCs w:val="24"/>
              </w:rPr>
              <w:t>Cefaclor(</w:t>
            </w:r>
            <w:proofErr w:type="gramEnd"/>
            <w:r w:rsidRPr="00563117">
              <w:rPr>
                <w:rFonts w:ascii="Helvetica" w:hAnsi="Helvetica"/>
                <w:sz w:val="24"/>
                <w:szCs w:val="24"/>
              </w:rPr>
              <w:t>CEC)</w:t>
            </w:r>
          </w:p>
        </w:tc>
        <w:tc>
          <w:tcPr>
            <w:tcW w:w="0" w:type="auto"/>
            <w:vAlign w:val="center"/>
            <w:hideMark/>
          </w:tcPr>
          <w:p w14:paraId="47D574DE" w14:textId="3A895635" w:rsidR="00090305" w:rsidRPr="00563117" w:rsidRDefault="00090305" w:rsidP="00563117">
            <w:pPr>
              <w:rPr>
                <w:rFonts w:ascii="Helvetica" w:hAnsi="Helvetica"/>
                <w:sz w:val="24"/>
                <w:szCs w:val="24"/>
              </w:rPr>
            </w:pPr>
            <w:r w:rsidRPr="00563117">
              <w:rPr>
                <w:rFonts w:ascii="Helvetica" w:hAnsi="Helvetica"/>
                <w:sz w:val="24"/>
                <w:szCs w:val="24"/>
              </w:rPr>
              <w:t>1979</w:t>
            </w:r>
          </w:p>
        </w:tc>
        <w:tc>
          <w:tcPr>
            <w:tcW w:w="0" w:type="auto"/>
            <w:vAlign w:val="center"/>
            <w:hideMark/>
          </w:tcPr>
          <w:p w14:paraId="62F14D93" w14:textId="092FF0A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9EFCE1" w14:textId="77777777" w:rsidTr="00034632">
        <w:trPr>
          <w:trHeight w:val="576"/>
        </w:trPr>
        <w:tc>
          <w:tcPr>
            <w:tcW w:w="0" w:type="auto"/>
            <w:vAlign w:val="center"/>
            <w:hideMark/>
          </w:tcPr>
          <w:p w14:paraId="705041D5" w14:textId="1D24A4F6" w:rsidR="00090305" w:rsidRPr="00563117" w:rsidRDefault="00090305" w:rsidP="00563117">
            <w:pPr>
              <w:rPr>
                <w:rFonts w:ascii="Helvetica" w:hAnsi="Helvetica"/>
                <w:sz w:val="24"/>
                <w:szCs w:val="24"/>
              </w:rPr>
            </w:pPr>
            <w:r w:rsidRPr="00563117">
              <w:rPr>
                <w:rFonts w:ascii="Helvetica" w:hAnsi="Helvetica"/>
                <w:sz w:val="24"/>
                <w:szCs w:val="24"/>
              </w:rPr>
              <w:t>Cefotaxime (CTX)</w:t>
            </w:r>
          </w:p>
        </w:tc>
        <w:tc>
          <w:tcPr>
            <w:tcW w:w="0" w:type="auto"/>
            <w:vAlign w:val="center"/>
            <w:hideMark/>
          </w:tcPr>
          <w:p w14:paraId="51FA8E0D" w14:textId="23B1D545" w:rsidR="00090305" w:rsidRPr="00563117" w:rsidRDefault="00090305" w:rsidP="00563117">
            <w:pPr>
              <w:rPr>
                <w:rFonts w:ascii="Helvetica" w:hAnsi="Helvetica"/>
                <w:sz w:val="24"/>
                <w:szCs w:val="24"/>
              </w:rPr>
            </w:pPr>
            <w:r w:rsidRPr="00563117">
              <w:rPr>
                <w:rFonts w:ascii="Helvetica" w:hAnsi="Helvetica"/>
                <w:sz w:val="24"/>
                <w:szCs w:val="24"/>
              </w:rPr>
              <w:t>1981</w:t>
            </w:r>
          </w:p>
        </w:tc>
        <w:tc>
          <w:tcPr>
            <w:tcW w:w="0" w:type="auto"/>
            <w:vAlign w:val="center"/>
            <w:hideMark/>
          </w:tcPr>
          <w:p w14:paraId="1428645D" w14:textId="1D83BB24"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74DDA3F6" w14:textId="77777777" w:rsidTr="00034632">
        <w:trPr>
          <w:trHeight w:val="576"/>
        </w:trPr>
        <w:tc>
          <w:tcPr>
            <w:tcW w:w="0" w:type="auto"/>
            <w:vAlign w:val="center"/>
            <w:hideMark/>
          </w:tcPr>
          <w:p w14:paraId="2A582D50" w14:textId="13349F16" w:rsidR="00090305" w:rsidRPr="00563117" w:rsidRDefault="00090305" w:rsidP="00563117">
            <w:pPr>
              <w:rPr>
                <w:rFonts w:ascii="Helvetica" w:hAnsi="Helvetica"/>
                <w:sz w:val="24"/>
                <w:szCs w:val="24"/>
              </w:rPr>
            </w:pPr>
            <w:r w:rsidRPr="00563117">
              <w:rPr>
                <w:rFonts w:ascii="Helvetica" w:hAnsi="Helvetica"/>
                <w:sz w:val="24"/>
                <w:szCs w:val="24"/>
              </w:rPr>
              <w:t>Ceftizoxime (ZOX)</w:t>
            </w:r>
          </w:p>
        </w:tc>
        <w:tc>
          <w:tcPr>
            <w:tcW w:w="0" w:type="auto"/>
            <w:vAlign w:val="center"/>
            <w:hideMark/>
          </w:tcPr>
          <w:p w14:paraId="13CF2D5B" w14:textId="6275D97C"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0E0BC6FE" w14:textId="5670AFB9"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CB9434" w14:textId="77777777" w:rsidTr="00034632">
        <w:trPr>
          <w:trHeight w:val="576"/>
        </w:trPr>
        <w:tc>
          <w:tcPr>
            <w:tcW w:w="0" w:type="auto"/>
            <w:vAlign w:val="center"/>
            <w:hideMark/>
          </w:tcPr>
          <w:p w14:paraId="75E7FC37" w14:textId="2013A2FB" w:rsidR="00090305" w:rsidRPr="00563117" w:rsidRDefault="00090305" w:rsidP="00563117">
            <w:pPr>
              <w:rPr>
                <w:rFonts w:ascii="Helvetica" w:hAnsi="Helvetica"/>
                <w:sz w:val="24"/>
                <w:szCs w:val="24"/>
              </w:rPr>
            </w:pPr>
            <w:r w:rsidRPr="00563117">
              <w:rPr>
                <w:rFonts w:ascii="Helvetica" w:hAnsi="Helvetica"/>
                <w:sz w:val="24"/>
                <w:szCs w:val="24"/>
              </w:rPr>
              <w:t>Cefuroxime (CXM)</w:t>
            </w:r>
          </w:p>
        </w:tc>
        <w:tc>
          <w:tcPr>
            <w:tcW w:w="0" w:type="auto"/>
            <w:vAlign w:val="center"/>
            <w:hideMark/>
          </w:tcPr>
          <w:p w14:paraId="5FC3C0E4" w14:textId="03034808"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73CBCEDB" w14:textId="0238499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7DB30E3" w14:textId="77777777" w:rsidTr="00034632">
        <w:trPr>
          <w:trHeight w:val="576"/>
        </w:trPr>
        <w:tc>
          <w:tcPr>
            <w:tcW w:w="0" w:type="auto"/>
            <w:vAlign w:val="center"/>
            <w:hideMark/>
          </w:tcPr>
          <w:p w14:paraId="5901776A" w14:textId="5CE6C14E" w:rsidR="00090305" w:rsidRPr="00563117" w:rsidRDefault="00090305" w:rsidP="00563117">
            <w:pPr>
              <w:rPr>
                <w:rFonts w:ascii="Helvetica" w:hAnsi="Helvetica"/>
                <w:sz w:val="24"/>
                <w:szCs w:val="24"/>
              </w:rPr>
            </w:pPr>
            <w:proofErr w:type="gramStart"/>
            <w:r w:rsidRPr="00563117">
              <w:rPr>
                <w:rFonts w:ascii="Helvetica" w:hAnsi="Helvetica"/>
                <w:sz w:val="24"/>
                <w:szCs w:val="24"/>
              </w:rPr>
              <w:t>Ceftriaxone(</w:t>
            </w:r>
            <w:proofErr w:type="gramEnd"/>
            <w:r w:rsidRPr="00563117">
              <w:rPr>
                <w:rFonts w:ascii="Helvetica" w:hAnsi="Helvetica"/>
                <w:sz w:val="24"/>
                <w:szCs w:val="24"/>
              </w:rPr>
              <w:t>CRO)</w:t>
            </w:r>
          </w:p>
        </w:tc>
        <w:tc>
          <w:tcPr>
            <w:tcW w:w="0" w:type="auto"/>
            <w:vAlign w:val="center"/>
            <w:hideMark/>
          </w:tcPr>
          <w:p w14:paraId="284F0656" w14:textId="6726985C"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7AB2C923" w14:textId="4CA09DD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5D40EF1B" w14:textId="77777777" w:rsidTr="00034632">
        <w:trPr>
          <w:trHeight w:val="576"/>
        </w:trPr>
        <w:tc>
          <w:tcPr>
            <w:tcW w:w="0" w:type="auto"/>
            <w:vAlign w:val="center"/>
            <w:hideMark/>
          </w:tcPr>
          <w:p w14:paraId="6EEF40F7" w14:textId="39CDC889" w:rsidR="00090305" w:rsidRPr="00563117" w:rsidRDefault="00090305" w:rsidP="00563117">
            <w:pPr>
              <w:rPr>
                <w:rFonts w:ascii="Helvetica" w:hAnsi="Helvetica"/>
                <w:sz w:val="24"/>
                <w:szCs w:val="24"/>
              </w:rPr>
            </w:pPr>
            <w:r w:rsidRPr="00563117">
              <w:rPr>
                <w:rFonts w:ascii="Helvetica" w:hAnsi="Helvetica"/>
                <w:sz w:val="24"/>
                <w:szCs w:val="24"/>
              </w:rPr>
              <w:t>Amoxicillin +</w:t>
            </w:r>
            <w:r w:rsidR="003F0212" w:rsidRPr="00563117">
              <w:rPr>
                <w:rFonts w:ascii="Helvetica" w:hAnsi="Helvetica"/>
                <w:sz w:val="24"/>
                <w:szCs w:val="24"/>
              </w:rPr>
              <w:t xml:space="preserve"> </w:t>
            </w:r>
            <w:r w:rsidRPr="00563117">
              <w:rPr>
                <w:rFonts w:ascii="Helvetica" w:hAnsi="Helvetica"/>
                <w:sz w:val="24"/>
                <w:szCs w:val="24"/>
              </w:rPr>
              <w:t>Clavulanic acid (AMC)</w:t>
            </w:r>
          </w:p>
        </w:tc>
        <w:tc>
          <w:tcPr>
            <w:tcW w:w="0" w:type="auto"/>
            <w:vAlign w:val="center"/>
            <w:hideMark/>
          </w:tcPr>
          <w:p w14:paraId="6B9C2F07" w14:textId="3E77CE90"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460C26F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61C4FD94" w14:textId="5B3F1124"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F894E60" w14:textId="77777777" w:rsidTr="00034632">
        <w:trPr>
          <w:trHeight w:val="925"/>
        </w:trPr>
        <w:tc>
          <w:tcPr>
            <w:tcW w:w="0" w:type="auto"/>
            <w:vAlign w:val="center"/>
            <w:hideMark/>
          </w:tcPr>
          <w:p w14:paraId="1F21BE92" w14:textId="0B888BDA" w:rsidR="00090305" w:rsidRPr="00563117" w:rsidRDefault="00090305" w:rsidP="00563117">
            <w:pPr>
              <w:rPr>
                <w:rFonts w:ascii="Helvetica" w:hAnsi="Helvetica"/>
                <w:sz w:val="24"/>
                <w:szCs w:val="24"/>
              </w:rPr>
            </w:pPr>
            <w:r w:rsidRPr="00563117">
              <w:rPr>
                <w:rFonts w:ascii="Helvetica" w:hAnsi="Helvetica"/>
                <w:sz w:val="24"/>
                <w:szCs w:val="24"/>
              </w:rPr>
              <w:t>Ceftazidime (CAZ)</w:t>
            </w:r>
          </w:p>
        </w:tc>
        <w:tc>
          <w:tcPr>
            <w:tcW w:w="0" w:type="auto"/>
            <w:vAlign w:val="center"/>
            <w:hideMark/>
          </w:tcPr>
          <w:p w14:paraId="6C989FC2" w14:textId="4BB13B65"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477646DC" w14:textId="653C6B2A"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466CDEDA" w14:textId="77777777" w:rsidTr="00034632">
        <w:trPr>
          <w:trHeight w:val="576"/>
        </w:trPr>
        <w:tc>
          <w:tcPr>
            <w:tcW w:w="0" w:type="auto"/>
            <w:vAlign w:val="center"/>
            <w:hideMark/>
          </w:tcPr>
          <w:p w14:paraId="7190744A" w14:textId="39B4CDEC" w:rsidR="00090305" w:rsidRPr="00563117" w:rsidRDefault="00090305" w:rsidP="00563117">
            <w:pPr>
              <w:rPr>
                <w:rFonts w:ascii="Helvetica" w:hAnsi="Helvetica"/>
                <w:sz w:val="24"/>
                <w:szCs w:val="24"/>
              </w:rPr>
            </w:pPr>
            <w:r w:rsidRPr="00563117">
              <w:rPr>
                <w:rFonts w:ascii="Helvetica" w:hAnsi="Helvetica"/>
                <w:sz w:val="24"/>
                <w:szCs w:val="24"/>
              </w:rPr>
              <w:t>Cefotetan (CTT)</w:t>
            </w:r>
          </w:p>
        </w:tc>
        <w:tc>
          <w:tcPr>
            <w:tcW w:w="0" w:type="auto"/>
            <w:vAlign w:val="center"/>
            <w:hideMark/>
          </w:tcPr>
          <w:p w14:paraId="4DCA3CA8" w14:textId="5DE8AE0F"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6285E9F2" w14:textId="0786EC7C"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7B670A3" w14:textId="77777777" w:rsidTr="00034632">
        <w:trPr>
          <w:trHeight w:val="576"/>
        </w:trPr>
        <w:tc>
          <w:tcPr>
            <w:tcW w:w="0" w:type="auto"/>
            <w:vAlign w:val="center"/>
            <w:hideMark/>
          </w:tcPr>
          <w:p w14:paraId="59AE2749" w14:textId="32B2A1DB" w:rsidR="00090305" w:rsidRPr="00563117" w:rsidRDefault="00090305" w:rsidP="00563117">
            <w:pPr>
              <w:rPr>
                <w:rFonts w:ascii="Helvetica" w:hAnsi="Helvetica"/>
                <w:sz w:val="24"/>
                <w:szCs w:val="24"/>
              </w:rPr>
            </w:pPr>
            <w:r w:rsidRPr="00563117">
              <w:rPr>
                <w:rFonts w:ascii="Helvetica" w:hAnsi="Helvetica"/>
                <w:sz w:val="24"/>
                <w:szCs w:val="24"/>
              </w:rPr>
              <w:t>Ampicillin + Sulbactam (SAM)</w:t>
            </w:r>
          </w:p>
        </w:tc>
        <w:tc>
          <w:tcPr>
            <w:tcW w:w="0" w:type="auto"/>
            <w:vAlign w:val="center"/>
            <w:hideMark/>
          </w:tcPr>
          <w:p w14:paraId="09261069" w14:textId="0BB4D676" w:rsidR="00090305" w:rsidRPr="00563117" w:rsidRDefault="00090305" w:rsidP="00563117">
            <w:pPr>
              <w:rPr>
                <w:rFonts w:ascii="Helvetica" w:hAnsi="Helvetica"/>
                <w:sz w:val="24"/>
                <w:szCs w:val="24"/>
              </w:rPr>
            </w:pPr>
            <w:r w:rsidRPr="00563117">
              <w:rPr>
                <w:rFonts w:ascii="Helvetica" w:hAnsi="Helvetica"/>
                <w:sz w:val="24"/>
                <w:szCs w:val="24"/>
              </w:rPr>
              <w:t>1986</w:t>
            </w:r>
          </w:p>
        </w:tc>
        <w:tc>
          <w:tcPr>
            <w:tcW w:w="0" w:type="auto"/>
            <w:vAlign w:val="center"/>
            <w:hideMark/>
          </w:tcPr>
          <w:p w14:paraId="546A647C"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14504D69" w14:textId="109DD060"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3DF8B59" w14:textId="77777777" w:rsidTr="00034632">
        <w:trPr>
          <w:trHeight w:val="826"/>
        </w:trPr>
        <w:tc>
          <w:tcPr>
            <w:tcW w:w="0" w:type="auto"/>
            <w:vAlign w:val="center"/>
            <w:hideMark/>
          </w:tcPr>
          <w:p w14:paraId="5D0BFF98" w14:textId="3A739C6D" w:rsidR="00090305" w:rsidRPr="00563117" w:rsidRDefault="00090305" w:rsidP="00563117">
            <w:pPr>
              <w:rPr>
                <w:rFonts w:ascii="Helvetica" w:hAnsi="Helvetica"/>
                <w:sz w:val="24"/>
                <w:szCs w:val="24"/>
              </w:rPr>
            </w:pPr>
            <w:r w:rsidRPr="00563117">
              <w:rPr>
                <w:rFonts w:ascii="Helvetica" w:hAnsi="Helvetica"/>
                <w:sz w:val="24"/>
                <w:szCs w:val="24"/>
              </w:rPr>
              <w:t>Cefprozil (CPR)</w:t>
            </w:r>
          </w:p>
        </w:tc>
        <w:tc>
          <w:tcPr>
            <w:tcW w:w="0" w:type="auto"/>
            <w:vAlign w:val="center"/>
            <w:hideMark/>
          </w:tcPr>
          <w:p w14:paraId="30595704" w14:textId="69812D70" w:rsidR="00090305" w:rsidRPr="00563117" w:rsidRDefault="00090305" w:rsidP="00563117">
            <w:pPr>
              <w:rPr>
                <w:rFonts w:ascii="Helvetica" w:hAnsi="Helvetica"/>
                <w:sz w:val="24"/>
                <w:szCs w:val="24"/>
              </w:rPr>
            </w:pPr>
            <w:r w:rsidRPr="00563117">
              <w:rPr>
                <w:rFonts w:ascii="Helvetica" w:hAnsi="Helvetica"/>
                <w:sz w:val="24"/>
                <w:szCs w:val="24"/>
              </w:rPr>
              <w:t>1991</w:t>
            </w:r>
          </w:p>
        </w:tc>
        <w:tc>
          <w:tcPr>
            <w:tcW w:w="0" w:type="auto"/>
            <w:vAlign w:val="center"/>
            <w:hideMark/>
          </w:tcPr>
          <w:p w14:paraId="40F1B5FD" w14:textId="2819AA9B"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07830EED" w14:textId="77777777" w:rsidTr="00034632">
        <w:trPr>
          <w:trHeight w:val="576"/>
        </w:trPr>
        <w:tc>
          <w:tcPr>
            <w:tcW w:w="0" w:type="auto"/>
            <w:vAlign w:val="center"/>
          </w:tcPr>
          <w:p w14:paraId="01F1800C" w14:textId="11BDDBCE" w:rsidR="00090305" w:rsidRPr="00563117" w:rsidRDefault="00090305" w:rsidP="00563117">
            <w:pPr>
              <w:rPr>
                <w:rFonts w:ascii="Helvetica" w:hAnsi="Helvetica"/>
                <w:sz w:val="24"/>
                <w:szCs w:val="24"/>
              </w:rPr>
            </w:pPr>
            <w:proofErr w:type="spellStart"/>
            <w:r w:rsidRPr="00563117">
              <w:rPr>
                <w:rFonts w:ascii="Helvetica" w:hAnsi="Helvetica"/>
                <w:sz w:val="24"/>
                <w:szCs w:val="24"/>
              </w:rPr>
              <w:t>Cefpodoxime</w:t>
            </w:r>
            <w:proofErr w:type="spellEnd"/>
            <w:r w:rsidRPr="00563117">
              <w:rPr>
                <w:rFonts w:ascii="Helvetica" w:hAnsi="Helvetica"/>
                <w:sz w:val="24"/>
                <w:szCs w:val="24"/>
              </w:rPr>
              <w:t xml:space="preserve"> (CPD)</w:t>
            </w:r>
          </w:p>
        </w:tc>
        <w:tc>
          <w:tcPr>
            <w:tcW w:w="0" w:type="auto"/>
            <w:vAlign w:val="center"/>
          </w:tcPr>
          <w:p w14:paraId="28C9EE01" w14:textId="71DCAEC3" w:rsidR="00090305" w:rsidRPr="00563117" w:rsidRDefault="00090305" w:rsidP="00563117">
            <w:pPr>
              <w:rPr>
                <w:rFonts w:ascii="Helvetica" w:hAnsi="Helvetica"/>
                <w:sz w:val="24"/>
                <w:szCs w:val="24"/>
              </w:rPr>
            </w:pPr>
            <w:r w:rsidRPr="00563117">
              <w:rPr>
                <w:rFonts w:ascii="Helvetica" w:hAnsi="Helvetica"/>
                <w:sz w:val="24"/>
                <w:szCs w:val="24"/>
              </w:rPr>
              <w:t>1992</w:t>
            </w:r>
          </w:p>
        </w:tc>
        <w:tc>
          <w:tcPr>
            <w:tcW w:w="0" w:type="auto"/>
            <w:vAlign w:val="center"/>
          </w:tcPr>
          <w:p w14:paraId="65BC6532" w14:textId="62288FA8"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F3085AA" w14:textId="77777777" w:rsidTr="00034632">
        <w:trPr>
          <w:trHeight w:val="576"/>
        </w:trPr>
        <w:tc>
          <w:tcPr>
            <w:tcW w:w="0" w:type="auto"/>
            <w:vAlign w:val="center"/>
            <w:hideMark/>
          </w:tcPr>
          <w:p w14:paraId="49E052D1" w14:textId="52C08100" w:rsidR="00090305" w:rsidRPr="00563117" w:rsidRDefault="00090305" w:rsidP="00563117">
            <w:pPr>
              <w:rPr>
                <w:rFonts w:ascii="Helvetica" w:hAnsi="Helvetica"/>
                <w:sz w:val="24"/>
                <w:szCs w:val="24"/>
              </w:rPr>
            </w:pPr>
            <w:proofErr w:type="spellStart"/>
            <w:r w:rsidRPr="00563117">
              <w:rPr>
                <w:rFonts w:ascii="Helvetica" w:hAnsi="Helvetica"/>
                <w:sz w:val="24"/>
                <w:szCs w:val="24"/>
              </w:rPr>
              <w:t>Pipercillin</w:t>
            </w:r>
            <w:proofErr w:type="spellEnd"/>
            <w:r w:rsidRPr="00563117">
              <w:rPr>
                <w:rFonts w:ascii="Helvetica" w:hAnsi="Helvetica"/>
                <w:sz w:val="24"/>
                <w:szCs w:val="24"/>
              </w:rPr>
              <w:t xml:space="preserve"> + Tazobactam (TZP)</w:t>
            </w:r>
          </w:p>
        </w:tc>
        <w:tc>
          <w:tcPr>
            <w:tcW w:w="0" w:type="auto"/>
            <w:vAlign w:val="center"/>
            <w:hideMark/>
          </w:tcPr>
          <w:p w14:paraId="3DD60906" w14:textId="2F30BF1D" w:rsidR="00090305" w:rsidRPr="00563117" w:rsidRDefault="00090305" w:rsidP="00563117">
            <w:pPr>
              <w:rPr>
                <w:rFonts w:ascii="Helvetica" w:hAnsi="Helvetica"/>
                <w:sz w:val="24"/>
                <w:szCs w:val="24"/>
              </w:rPr>
            </w:pPr>
            <w:r w:rsidRPr="00563117">
              <w:rPr>
                <w:rFonts w:ascii="Helvetica" w:hAnsi="Helvetica"/>
                <w:sz w:val="24"/>
                <w:szCs w:val="24"/>
              </w:rPr>
              <w:t>1993</w:t>
            </w:r>
          </w:p>
        </w:tc>
        <w:tc>
          <w:tcPr>
            <w:tcW w:w="0" w:type="auto"/>
            <w:vAlign w:val="center"/>
            <w:hideMark/>
          </w:tcPr>
          <w:p w14:paraId="07DBC36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5724F0A3" w14:textId="14E37307"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4116BB9" w14:textId="77777777" w:rsidTr="00034632">
        <w:trPr>
          <w:trHeight w:val="754"/>
        </w:trPr>
        <w:tc>
          <w:tcPr>
            <w:tcW w:w="0" w:type="auto"/>
            <w:vAlign w:val="center"/>
            <w:hideMark/>
          </w:tcPr>
          <w:p w14:paraId="4384AC8A" w14:textId="1814477C" w:rsidR="00090305" w:rsidRPr="00563117" w:rsidRDefault="00090305" w:rsidP="00563117">
            <w:pPr>
              <w:rPr>
                <w:rFonts w:ascii="Helvetica" w:hAnsi="Helvetica"/>
                <w:sz w:val="24"/>
                <w:szCs w:val="24"/>
              </w:rPr>
            </w:pPr>
            <w:proofErr w:type="gramStart"/>
            <w:r w:rsidRPr="00563117">
              <w:rPr>
                <w:rFonts w:ascii="Helvetica" w:hAnsi="Helvetica"/>
                <w:sz w:val="24"/>
                <w:szCs w:val="24"/>
              </w:rPr>
              <w:t>Cefepime(</w:t>
            </w:r>
            <w:proofErr w:type="gramEnd"/>
            <w:r w:rsidRPr="00563117">
              <w:rPr>
                <w:rFonts w:ascii="Helvetica" w:hAnsi="Helvetica"/>
                <w:sz w:val="24"/>
                <w:szCs w:val="24"/>
              </w:rPr>
              <w:t>FEP)</w:t>
            </w:r>
          </w:p>
        </w:tc>
        <w:tc>
          <w:tcPr>
            <w:tcW w:w="0" w:type="auto"/>
            <w:vAlign w:val="center"/>
            <w:hideMark/>
          </w:tcPr>
          <w:p w14:paraId="53DC058B" w14:textId="74370555" w:rsidR="00090305" w:rsidRPr="00563117" w:rsidRDefault="00090305" w:rsidP="00563117">
            <w:pPr>
              <w:rPr>
                <w:rFonts w:ascii="Helvetica" w:hAnsi="Helvetica"/>
                <w:sz w:val="24"/>
                <w:szCs w:val="24"/>
              </w:rPr>
            </w:pPr>
            <w:r w:rsidRPr="00563117">
              <w:rPr>
                <w:rFonts w:ascii="Helvetica" w:hAnsi="Helvetica"/>
                <w:sz w:val="24"/>
                <w:szCs w:val="24"/>
              </w:rPr>
              <w:t>1996</w:t>
            </w:r>
          </w:p>
        </w:tc>
        <w:tc>
          <w:tcPr>
            <w:tcW w:w="0" w:type="auto"/>
            <w:vAlign w:val="center"/>
            <w:hideMark/>
          </w:tcPr>
          <w:p w14:paraId="7C103014" w14:textId="5A7EB9DD"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bl>
    <w:p w14:paraId="7B2A06BE" w14:textId="77777777" w:rsidR="009F42B8" w:rsidRPr="00F003D4" w:rsidRDefault="00152D17">
      <w:pPr>
        <w:rPr>
          <w:rFonts w:ascii="Helvetica" w:hAnsi="Helvetica"/>
          <w:b/>
        </w:rPr>
      </w:pPr>
      <w:r w:rsidRPr="00F003D4">
        <w:rPr>
          <w:rFonts w:ascii="Helvetica" w:hAnsi="Helvetica"/>
          <w:b/>
        </w:rPr>
        <w:br w:type="page"/>
      </w:r>
    </w:p>
    <w:p w14:paraId="3353C4DA" w14:textId="3E8F56EF" w:rsidR="009F42B8" w:rsidRPr="00F003D4" w:rsidRDefault="009F42B8">
      <w:pPr>
        <w:rPr>
          <w:rFonts w:ascii="Helvetica" w:hAnsi="Helvetica"/>
          <w:b/>
        </w:rPr>
      </w:pPr>
      <w:r w:rsidRPr="00F003D4">
        <w:rPr>
          <w:rFonts w:ascii="Helvetica" w:hAnsi="Helvetica"/>
          <w:b/>
        </w:rPr>
        <w:t xml:space="preserve">Table </w:t>
      </w:r>
      <w:r w:rsidR="007440DA" w:rsidRPr="00F003D4">
        <w:rPr>
          <w:rFonts w:ascii="Helvetica" w:hAnsi="Helvetica"/>
          <w:b/>
        </w:rPr>
        <w:t xml:space="preserve">4 </w:t>
      </w:r>
      <w:r w:rsidRPr="00F003D4">
        <w:rPr>
          <w:rFonts w:ascii="Helvetica" w:hAnsi="Helvetica"/>
          <w:b/>
        </w:rPr>
        <w:t>Average Growth</w:t>
      </w:r>
      <w:r w:rsidR="004E5098" w:rsidRPr="00F003D4">
        <w:rPr>
          <w:rFonts w:ascii="Helvetica" w:hAnsi="Helvetica"/>
          <w:b/>
        </w:rPr>
        <w:t xml:space="preserve"> R</w:t>
      </w:r>
      <w:r w:rsidRPr="00F003D4">
        <w:rPr>
          <w:rFonts w:ascii="Helvetica" w:hAnsi="Helvetica"/>
          <w:b/>
        </w:rPr>
        <w:t>ates</w:t>
      </w:r>
      <w:r w:rsidR="00C239BF" w:rsidRPr="00F003D4">
        <w:rPr>
          <w:rFonts w:ascii="Helvetica" w:hAnsi="Helvetica"/>
          <w:b/>
        </w:rPr>
        <w:t xml:space="preserve"> </w:t>
      </w:r>
      <w:proofErr w:type="gramStart"/>
      <w:r w:rsidR="00C239BF" w:rsidRPr="00F003D4">
        <w:rPr>
          <w:rFonts w:ascii="Helvetica" w:hAnsi="Helvetica"/>
          <w:b/>
        </w:rPr>
        <w:t>(</w:t>
      </w:r>
      <w:r w:rsidR="007440DA" w:rsidRPr="00F003D4">
        <w:rPr>
          <w:rFonts w:ascii="Helvetica" w:hAnsi="Helvetica"/>
          <w:b/>
        </w:rPr>
        <w:t xml:space="preserve"> </w:t>
      </w:r>
      <w:r w:rsidR="00C239BF" w:rsidRPr="00F003D4">
        <w:rPr>
          <w:rFonts w:ascii="Helvetica" w:hAnsi="Helvetica"/>
          <w:b/>
        </w:rPr>
        <w:t>x</w:t>
      </w:r>
      <w:proofErr w:type="gramEnd"/>
      <w:r w:rsidR="00C239BF" w:rsidRPr="00F003D4">
        <w:rPr>
          <w:rFonts w:ascii="Helvetica" w:hAnsi="Helvetica"/>
          <w:b/>
        </w:rPr>
        <w:t xml:space="preserve"> 10</w:t>
      </w:r>
      <w:r w:rsidR="00C239BF" w:rsidRPr="00F003D4">
        <w:rPr>
          <w:rFonts w:ascii="Helvetica" w:hAnsi="Helvetica"/>
          <w:b/>
          <w:vertAlign w:val="superscript"/>
        </w:rPr>
        <w:t>-3</w:t>
      </w:r>
      <w:r w:rsidR="00C239BF" w:rsidRPr="00F003D4">
        <w:rPr>
          <w:rFonts w:ascii="Helvetica" w:hAnsi="Helvetica"/>
          <w:b/>
        </w:rPr>
        <w:t>)</w:t>
      </w:r>
      <w:r w:rsidR="004D70BB">
        <w:rPr>
          <w:rFonts w:ascii="Helvetica" w:hAnsi="Helvetica"/>
          <w:b/>
        </w:rPr>
        <w:t>: the rows are the fitness landscapes</w:t>
      </w:r>
    </w:p>
    <w:p w14:paraId="7D8C184F" w14:textId="43A8D919" w:rsidR="00C239BF" w:rsidRPr="00F003D4" w:rsidRDefault="00C239BF">
      <w:pPr>
        <w:rPr>
          <w:rFonts w:ascii="Helvetica" w:hAnsi="Helvetica"/>
          <w:b/>
        </w:rPr>
      </w:pPr>
    </w:p>
    <w:tbl>
      <w:tblPr>
        <w:tblW w:w="0" w:type="auto"/>
        <w:tblLayout w:type="fixed"/>
        <w:tblCellMar>
          <w:left w:w="0" w:type="dxa"/>
          <w:right w:w="0" w:type="dxa"/>
        </w:tblCellMar>
        <w:tblLook w:val="04A0" w:firstRow="1" w:lastRow="0" w:firstColumn="1" w:lastColumn="0" w:noHBand="0" w:noVBand="1"/>
      </w:tblPr>
      <w:tblGrid>
        <w:gridCol w:w="1365"/>
        <w:gridCol w:w="1076"/>
        <w:gridCol w:w="889"/>
        <w:gridCol w:w="890"/>
        <w:gridCol w:w="890"/>
        <w:gridCol w:w="890"/>
        <w:gridCol w:w="890"/>
        <w:gridCol w:w="890"/>
        <w:gridCol w:w="890"/>
      </w:tblGrid>
      <w:tr w:rsidR="009F42B8" w:rsidRPr="00F003D4" w14:paraId="4273D406"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1ACA0" w14:textId="77777777" w:rsidR="009F42B8" w:rsidRPr="00F003D4" w:rsidRDefault="009F42B8">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582481"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0000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0E7D536A"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1000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F5C838"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0100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80F0DD3"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0010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4920655"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0001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109CAF0"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1100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FBB2DC8"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1010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AD82E45" w14:textId="77777777" w:rsidR="009F42B8" w:rsidRPr="00F003D4" w:rsidRDefault="009F42B8">
            <w:pPr>
              <w:rPr>
                <w:rFonts w:ascii="Helvetica" w:eastAsia="Times New Roman" w:hAnsi="Helvetica" w:cs="Times New Roman"/>
                <w:b/>
                <w:color w:val="000000"/>
              </w:rPr>
            </w:pPr>
            <w:r w:rsidRPr="00F003D4">
              <w:rPr>
                <w:rFonts w:ascii="Helvetica" w:eastAsia="Times New Roman" w:hAnsi="Helvetica" w:cs="Times New Roman"/>
                <w:b/>
                <w:color w:val="000000"/>
              </w:rPr>
              <w:t>1001</w:t>
            </w:r>
          </w:p>
        </w:tc>
      </w:tr>
      <w:tr w:rsidR="00250FDB" w:rsidRPr="00F003D4" w14:paraId="3F2BB710"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70EA68B" w14:textId="5897AB1E" w:rsidR="00250FDB"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817F059" w14:textId="32CEA691"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1.85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696C559B" w14:textId="3CD8D52E"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1CFBE3" w14:textId="65770AA5"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F838D5" w14:textId="0F1D0417" w:rsidR="00250FDB"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1.95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3A94FDF" w14:textId="1B1C13DD" w:rsidR="00250FDB"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69E7AA" w14:textId="7ABB41EB" w:rsidR="00250FDB"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E953CD" w14:textId="6DE64891"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40C0A8" w14:textId="367AE5CD"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2.17</w:t>
            </w:r>
          </w:p>
        </w:tc>
      </w:tr>
      <w:tr w:rsidR="00250FDB" w:rsidRPr="00F003D4" w14:paraId="489F475E"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7099C48A" w14:textId="4D8C8B85" w:rsidR="00250FDB"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15E495" w14:textId="23CEBE85"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1.78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20EF0B1D" w14:textId="4D6FAE03"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D8A08FE" w14:textId="50737DAF" w:rsidR="00250FDB"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1.45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87A742" w14:textId="79A97F2F"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6283E2F" w14:textId="76811B64"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E6552F" w14:textId="5204CC21"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F5ECA2F" w14:textId="1D17F11F" w:rsidR="00250FDB"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7F4C4E" w14:textId="3A89F1A7" w:rsidR="00250FDB"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2.01</w:t>
            </w:r>
          </w:p>
        </w:tc>
      </w:tr>
      <w:tr w:rsidR="00F1174D" w:rsidRPr="00F003D4" w14:paraId="695A87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181C4BB" w14:textId="23D13D31" w:rsidR="00F1174D"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CEC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A64FCC6" w14:textId="590860C5"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2.26</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F41EC4E" w14:textId="31753BE3" w:rsidR="00F1174D"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1344E6" w14:textId="79873087" w:rsidR="00F1174D"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472038" w14:textId="525DACAB"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2.15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ABD724" w14:textId="6EB5FF40"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B694EE8" w14:textId="570E2000"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2.15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04D10E" w14:textId="53EE939D"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D4D774" w14:textId="150D3C13" w:rsidR="00F1174D" w:rsidRPr="00F003D4" w:rsidRDefault="00C239BF" w:rsidP="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0.17</w:t>
            </w:r>
          </w:p>
        </w:tc>
      </w:tr>
      <w:tr w:rsidR="00F1174D" w:rsidRPr="00F003D4" w14:paraId="7028C2DB" w14:textId="77777777" w:rsidTr="00250FDB">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64D3BB6" w14:textId="2D254C68" w:rsidR="00F1174D"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BF8A849" w14:textId="37C65A8E"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0.16</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5CB309" w14:textId="4F8CC629" w:rsidR="00F1174D"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84D5B27" w14:textId="669B0528" w:rsidR="00F1174D" w:rsidRPr="00F003D4" w:rsidRDefault="00257386">
            <w:pPr>
              <w:jc w:val="right"/>
              <w:rPr>
                <w:rFonts w:ascii="Helvetica" w:eastAsia="Times New Roman" w:hAnsi="Helvetica" w:cs="Times New Roman"/>
                <w:color w:val="000000"/>
              </w:rPr>
            </w:pPr>
            <w:r w:rsidRPr="00F003D4">
              <w:rPr>
                <w:rFonts w:ascii="Helvetica" w:eastAsia="Times New Roman" w:hAnsi="Helvetica" w:cs="Times New Roman"/>
                <w:color w:val="000000"/>
              </w:rPr>
              <w:t>1.65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AEBCCF" w14:textId="6421CFCE" w:rsidR="00F1174D" w:rsidRPr="00F003D4" w:rsidRDefault="00257386">
            <w:pPr>
              <w:jc w:val="right"/>
              <w:rPr>
                <w:rFonts w:ascii="Helvetica" w:eastAsia="Times New Roman" w:hAnsi="Helvetica" w:cs="Times New Roman"/>
                <w:color w:val="000000"/>
              </w:rPr>
            </w:pPr>
            <w:r w:rsidRPr="00F003D4">
              <w:rPr>
                <w:rFonts w:ascii="Helvetica" w:eastAsia="Times New Roman" w:hAnsi="Helvetica" w:cs="Times New Roman"/>
                <w:color w:val="000000"/>
              </w:rPr>
              <w:t>1.93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8E42A3" w14:textId="002E10D8" w:rsidR="00F1174D" w:rsidRPr="00F003D4" w:rsidRDefault="00F1174D" w:rsidP="00257386">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57386" w:rsidRPr="00F003D4">
              <w:rPr>
                <w:rFonts w:ascii="Helvetica" w:eastAsia="Times New Roman" w:hAnsi="Helvetica" w:cs="Times New Roman"/>
                <w:color w:val="000000"/>
              </w:rPr>
              <w:t>.</w:t>
            </w:r>
            <w:r w:rsidRPr="00F003D4">
              <w:rPr>
                <w:rFonts w:ascii="Helvetica" w:eastAsia="Times New Roman" w:hAnsi="Helvetica" w:cs="Times New Roman"/>
                <w:color w:val="000000"/>
              </w:rPr>
              <w:t>085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9F6790" w14:textId="0248DD61" w:rsidR="00F1174D" w:rsidRPr="00F003D4" w:rsidRDefault="00F1174D">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57386" w:rsidRPr="00F003D4">
              <w:rPr>
                <w:rFonts w:ascii="Helvetica" w:eastAsia="Times New Roman" w:hAnsi="Helvetica" w:cs="Times New Roman"/>
                <w:color w:val="000000"/>
              </w:rPr>
              <w:t>.</w:t>
            </w:r>
            <w:r w:rsidRPr="00F003D4">
              <w:rPr>
                <w:rFonts w:ascii="Helvetica" w:eastAsia="Times New Roman" w:hAnsi="Helvetica" w:cs="Times New Roman"/>
                <w:color w:val="000000"/>
              </w:rPr>
              <w:t>225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655055D" w14:textId="1D8D0D1D" w:rsidR="00F1174D" w:rsidRPr="00F003D4" w:rsidRDefault="00F1174D" w:rsidP="00257386">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257386" w:rsidRPr="00F003D4">
              <w:rPr>
                <w:rFonts w:ascii="Helvetica" w:eastAsia="Times New Roman" w:hAnsi="Helvetica" w:cs="Times New Roman"/>
                <w:color w:val="000000"/>
              </w:rPr>
              <w:t>.97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6BB729D" w14:textId="473CE348" w:rsidR="00F1174D" w:rsidRPr="00F003D4" w:rsidRDefault="00F1174D">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57386" w:rsidRPr="00F003D4">
              <w:rPr>
                <w:rFonts w:ascii="Helvetica" w:eastAsia="Times New Roman" w:hAnsi="Helvetica" w:cs="Times New Roman"/>
                <w:color w:val="000000"/>
              </w:rPr>
              <w:t>.</w:t>
            </w:r>
            <w:r w:rsidRPr="00F003D4">
              <w:rPr>
                <w:rFonts w:ascii="Helvetica" w:eastAsia="Times New Roman" w:hAnsi="Helvetica" w:cs="Times New Roman"/>
                <w:color w:val="000000"/>
              </w:rPr>
              <w:t>14</w:t>
            </w:r>
          </w:p>
        </w:tc>
      </w:tr>
      <w:tr w:rsidR="00F1174D" w:rsidRPr="00F003D4" w14:paraId="6300E8FD"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089963" w14:textId="0AF0EFD3" w:rsidR="00F1174D"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1F13C30" w14:textId="25C24E5D" w:rsidR="00F1174D" w:rsidRPr="00F003D4" w:rsidRDefault="00F1174D" w:rsidP="007742A0">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57386" w:rsidRPr="00F003D4">
              <w:rPr>
                <w:rFonts w:ascii="Helvetica" w:eastAsia="Times New Roman" w:hAnsi="Helvetica" w:cs="Times New Roman"/>
                <w:color w:val="000000"/>
              </w:rPr>
              <w:t>.</w:t>
            </w:r>
            <w:r w:rsidRPr="00F003D4">
              <w:rPr>
                <w:rFonts w:ascii="Helvetica" w:eastAsia="Times New Roman" w:hAnsi="Helvetica" w:cs="Times New Roman"/>
                <w:color w:val="000000"/>
              </w:rPr>
              <w:t>99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E9ED362" w14:textId="38459586" w:rsidR="00F1174D" w:rsidRPr="00F003D4" w:rsidRDefault="007742A0" w:rsidP="007742A0">
            <w:pPr>
              <w:jc w:val="right"/>
              <w:rPr>
                <w:rFonts w:ascii="Helvetica" w:eastAsia="Times New Roman" w:hAnsi="Helvetica" w:cs="Times New Roman"/>
                <w:color w:val="000000"/>
              </w:rPr>
            </w:pPr>
            <w:r w:rsidRPr="00F003D4">
              <w:rPr>
                <w:rFonts w:ascii="Helvetica" w:eastAsia="Times New Roman" w:hAnsi="Helvetica" w:cs="Times New Roman"/>
                <w:color w:val="000000"/>
              </w:rPr>
              <w:t>1.11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201731" w14:textId="0F9B8F2F" w:rsidR="00F1174D" w:rsidRPr="00F003D4" w:rsidRDefault="00F1174D" w:rsidP="007742A0">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7742A0" w:rsidRPr="00F003D4">
              <w:rPr>
                <w:rFonts w:ascii="Helvetica" w:eastAsia="Times New Roman" w:hAnsi="Helvetica" w:cs="Times New Roman"/>
                <w:color w:val="000000"/>
              </w:rPr>
              <w:t>.70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267C4E" w14:textId="2C8E24FF" w:rsidR="00F1174D" w:rsidRPr="00F003D4" w:rsidRDefault="00F1174D" w:rsidP="007742A0">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7742A0" w:rsidRPr="00F003D4">
              <w:rPr>
                <w:rFonts w:ascii="Helvetica" w:eastAsia="Times New Roman" w:hAnsi="Helvetica" w:cs="Times New Roman"/>
                <w:color w:val="000000"/>
              </w:rPr>
              <w:t>.07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7B9D71" w14:textId="572F0587" w:rsidR="00F1174D" w:rsidRPr="00F003D4" w:rsidRDefault="00F1174D" w:rsidP="007742A0">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7742A0" w:rsidRPr="00F003D4">
              <w:rPr>
                <w:rFonts w:ascii="Helvetica" w:eastAsia="Times New Roman" w:hAnsi="Helvetica" w:cs="Times New Roman"/>
                <w:color w:val="000000"/>
              </w:rPr>
              <w:t>.81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53E179" w14:textId="47E03D14"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.12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FDCEAD" w14:textId="4B15C0FA"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89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EE9618" w14:textId="38D5ECE0"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17</w:t>
            </w:r>
          </w:p>
        </w:tc>
      </w:tr>
      <w:tr w:rsidR="00F1174D" w:rsidRPr="00F003D4" w14:paraId="08B1606A"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252540F" w14:textId="582D346A" w:rsidR="00F1174D"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B6F9BA4" w14:textId="7EDE7EFD"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.75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B2B466" w14:textId="6E0305C6"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BF9462" w14:textId="05016515" w:rsidR="00F1174D" w:rsidRPr="00F003D4" w:rsidRDefault="00F1174D">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94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5AC3997" w14:textId="218F9CB0" w:rsidR="00F1174D" w:rsidRPr="00F003D4" w:rsidRDefault="00F1174D">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29FBFF" w14:textId="1D7ADF69" w:rsidR="00F1174D" w:rsidRPr="00F003D4" w:rsidRDefault="00F1174D">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7</w:t>
            </w:r>
            <w:r w:rsidR="00D01374" w:rsidRPr="00F003D4">
              <w:rPr>
                <w:rFonts w:ascii="Helvetica" w:eastAsia="Times New Roman" w:hAnsi="Helvetica" w:cs="Times New Roman"/>
                <w:color w:val="000000"/>
              </w:rPr>
              <w:t>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52A92" w14:textId="6C0EB869"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2F0113" w14:textId="351574E0"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490E2B" w14:textId="6C4AC570" w:rsidR="00F1174D" w:rsidRPr="00F003D4" w:rsidRDefault="00F1174D"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57</w:t>
            </w:r>
          </w:p>
        </w:tc>
      </w:tr>
      <w:tr w:rsidR="004253E2" w:rsidRPr="00F003D4" w14:paraId="0CB32298"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3EDCCAC" w14:textId="59409A47"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4D18639" w14:textId="152CB922"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5172B34" w14:textId="6FC70D56"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E10BFB" w14:textId="4257A117"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958ED3" w14:textId="433D1179"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55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950B0C" w14:textId="1F4D5EDA"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D01374" w:rsidRPr="00F003D4">
              <w:rPr>
                <w:rFonts w:ascii="Helvetica" w:eastAsia="Times New Roman" w:hAnsi="Helvetica" w:cs="Times New Roman"/>
                <w:color w:val="000000"/>
              </w:rPr>
              <w:t>.29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D58F65" w14:textId="0C24BBDD"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.41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EAECD5" w14:textId="7655AC81"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A8C8ABC" w14:textId="4FC7D3C3"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54</w:t>
            </w:r>
          </w:p>
        </w:tc>
      </w:tr>
      <w:tr w:rsidR="004253E2" w:rsidRPr="00F003D4" w14:paraId="6B372654"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4F71CAF" w14:textId="5BEB84EA"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7143933" w14:textId="51AA0428"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.44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DE301EA" w14:textId="5C1E6E10"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CD442C" w14:textId="115AA261"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67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5BD47D7" w14:textId="67959231" w:rsidR="004253E2" w:rsidRPr="00F003D4" w:rsidRDefault="004253E2" w:rsidP="00D013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D01374" w:rsidRPr="00F003D4">
              <w:rPr>
                <w:rFonts w:ascii="Helvetica" w:eastAsia="Times New Roman" w:hAnsi="Helvetica" w:cs="Times New Roman"/>
                <w:color w:val="000000"/>
              </w:rPr>
              <w:t>.</w:t>
            </w:r>
            <w:r w:rsidRPr="00F003D4">
              <w:rPr>
                <w:rFonts w:ascii="Helvetica" w:eastAsia="Times New Roman" w:hAnsi="Helvetica" w:cs="Times New Roman"/>
                <w:color w:val="000000"/>
              </w:rPr>
              <w:t>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979E6AF" w14:textId="2419C4CA"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93B0D9" w14:textId="4A60B3A5"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F4569D" w14:textId="60CB3271"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ABA072" w14:textId="3435CEB4"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35</w:t>
            </w:r>
          </w:p>
        </w:tc>
      </w:tr>
      <w:tr w:rsidR="004253E2" w:rsidRPr="00F003D4" w14:paraId="43DACAE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DC65A87" w14:textId="211497FB"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D8BCA2D" w14:textId="4C817F1A"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13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D81814" w14:textId="726B45C5"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C93D4A" w:rsidRPr="00F003D4">
              <w:rPr>
                <w:rFonts w:ascii="Helvetica" w:eastAsia="Times New Roman" w:hAnsi="Helvetica" w:cs="Times New Roman"/>
                <w:color w:val="000000"/>
              </w:rPr>
              <w:t>.29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20C1A8" w14:textId="5CFEF946"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2B236C1" w14:textId="663E7702"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.62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9EB5318" w14:textId="4BA49F66"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.66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DF9669" w14:textId="202E8858"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39A1A0E" w14:textId="53DEAA0D"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60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E651BE" w14:textId="333F0F86"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C93D4A" w:rsidRPr="00F003D4">
              <w:rPr>
                <w:rFonts w:ascii="Helvetica" w:eastAsia="Times New Roman" w:hAnsi="Helvetica" w:cs="Times New Roman"/>
                <w:color w:val="000000"/>
              </w:rPr>
              <w:t>.58</w:t>
            </w:r>
          </w:p>
        </w:tc>
      </w:tr>
      <w:tr w:rsidR="004253E2" w:rsidRPr="00F003D4" w14:paraId="35346D0C"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5A259F4" w14:textId="2E173481"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061E205" w14:textId="158CCEA3"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.13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28C7BC" w14:textId="0D49A77E"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C93D4A" w:rsidRPr="00F003D4">
              <w:rPr>
                <w:rFonts w:ascii="Helvetica" w:eastAsia="Times New Roman" w:hAnsi="Helvetica" w:cs="Times New Roman"/>
                <w:color w:val="000000"/>
              </w:rPr>
              <w:t>.24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83631F" w14:textId="0D8D6BC5"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29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C7E5E6C" w14:textId="20E89864"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F93DFC" w14:textId="0ACBB051"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92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2CBC3FD" w14:textId="4E775659"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C93D4A" w:rsidRPr="00F003D4">
              <w:rPr>
                <w:rFonts w:ascii="Helvetica" w:eastAsia="Times New Roman" w:hAnsi="Helvetica" w:cs="Times New Roman"/>
                <w:color w:val="000000"/>
              </w:rPr>
              <w:t>.55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2A99C7" w14:textId="36BF2178"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35A2B1B" w14:textId="3C715F9F"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.97</w:t>
            </w:r>
          </w:p>
        </w:tc>
      </w:tr>
      <w:tr w:rsidR="004253E2" w:rsidRPr="00F003D4" w14:paraId="2DBDF0EA"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55265B8" w14:textId="4B45F4CE"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51515BD" w14:textId="458E19B2"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C93D4A" w:rsidRPr="00F003D4">
              <w:rPr>
                <w:rFonts w:ascii="Helvetica" w:eastAsia="Times New Roman" w:hAnsi="Helvetica" w:cs="Times New Roman"/>
                <w:color w:val="000000"/>
              </w:rPr>
              <w:t>.88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4EFE1F5" w14:textId="00109070"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BC35DE" w14:textId="0E70A2B1"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.46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6B5286" w14:textId="2626CBBB" w:rsidR="004253E2" w:rsidRPr="00F003D4" w:rsidRDefault="004253E2" w:rsidP="00C93D4A">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13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49C674" w14:textId="11C9DCBC"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4F3FEF" w14:textId="2D5A98DA"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C93D4A" w:rsidRPr="00F003D4">
              <w:rPr>
                <w:rFonts w:ascii="Helvetica" w:eastAsia="Times New Roman" w:hAnsi="Helvetica" w:cs="Times New Roman"/>
                <w:color w:val="000000"/>
              </w:rPr>
              <w:t>.</w:t>
            </w:r>
            <w:r w:rsidRPr="00F003D4">
              <w:rPr>
                <w:rFonts w:ascii="Helvetica" w:eastAsia="Times New Roman" w:hAnsi="Helvetica" w:cs="Times New Roman"/>
                <w:color w:val="000000"/>
              </w:rPr>
              <w:t>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548DF7" w14:textId="21F3FC5A"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302C5E" w:rsidRPr="00F003D4">
              <w:rPr>
                <w:rFonts w:ascii="Helvetica" w:eastAsia="Times New Roman" w:hAnsi="Helvetica" w:cs="Times New Roman"/>
                <w:color w:val="000000"/>
              </w:rPr>
              <w:t>.31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2D703EA" w14:textId="2824BB0D"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57</w:t>
            </w:r>
          </w:p>
        </w:tc>
      </w:tr>
      <w:tr w:rsidR="004253E2" w:rsidRPr="00F003D4" w14:paraId="2C01ED43"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6FB981B7" w14:textId="55CD68AA"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3AB23EE5" w14:textId="444C9310"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74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323A2F1" w14:textId="061B0417"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55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2EE9E4" w14:textId="0CF1E63B"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302C5E" w:rsidRPr="00F003D4">
              <w:rPr>
                <w:rFonts w:ascii="Helvetica" w:eastAsia="Times New Roman" w:hAnsi="Helvetica" w:cs="Times New Roman"/>
                <w:color w:val="000000"/>
              </w:rPr>
              <w:t>.02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7CFB0B6" w14:textId="7DC4C520"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76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5BB0AA4" w14:textId="147005DF"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66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393E4DB" w14:textId="4C869C44"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BBF9701" w14:textId="3A27A511"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302C5E" w:rsidRPr="00F003D4">
              <w:rPr>
                <w:rFonts w:ascii="Helvetica" w:eastAsia="Times New Roman" w:hAnsi="Helvetica" w:cs="Times New Roman"/>
                <w:color w:val="000000"/>
              </w:rPr>
              <w:t>.17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10B523" w14:textId="3E2EAEFE"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302C5E" w:rsidRPr="00F003D4">
              <w:rPr>
                <w:rFonts w:ascii="Helvetica" w:eastAsia="Times New Roman" w:hAnsi="Helvetica" w:cs="Times New Roman"/>
                <w:color w:val="000000"/>
              </w:rPr>
              <w:t>.26</w:t>
            </w:r>
          </w:p>
        </w:tc>
      </w:tr>
      <w:tr w:rsidR="004253E2" w:rsidRPr="00F003D4" w14:paraId="2FC4468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60F7EC3E" w14:textId="443515D4"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22EFC9D" w14:textId="26070E9B"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302C5E" w:rsidRPr="00F003D4">
              <w:rPr>
                <w:rFonts w:ascii="Helvetica" w:eastAsia="Times New Roman" w:hAnsi="Helvetica" w:cs="Times New Roman"/>
                <w:color w:val="000000"/>
              </w:rPr>
              <w:t>.60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9DD0B3" w14:textId="52F4DD46" w:rsidR="004253E2" w:rsidRPr="00F003D4" w:rsidRDefault="004253E2" w:rsidP="00302C5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5C4FAC" w14:textId="3481D8C7" w:rsidR="004253E2" w:rsidRPr="00F003D4" w:rsidRDefault="004253E2" w:rsidP="009B2A32">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302C5E" w:rsidRPr="00F003D4">
              <w:rPr>
                <w:rFonts w:ascii="Helvetica" w:eastAsia="Times New Roman" w:hAnsi="Helvetica" w:cs="Times New Roman"/>
                <w:color w:val="000000"/>
              </w:rPr>
              <w:t>.</w:t>
            </w:r>
            <w:r w:rsidRPr="00F003D4">
              <w:rPr>
                <w:rFonts w:ascii="Helvetica" w:eastAsia="Times New Roman" w:hAnsi="Helvetica" w:cs="Times New Roman"/>
                <w:color w:val="000000"/>
              </w:rPr>
              <w:t>76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696202" w14:textId="098B6BCF"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60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E1CF7B" w14:textId="38E5987C"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E1529E" w14:textId="3627DB9A"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.64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D2B1BF8" w14:textId="22CA836B"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DC9EC8" w14:textId="4C7768FB"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.39</w:t>
            </w:r>
          </w:p>
        </w:tc>
      </w:tr>
      <w:tr w:rsidR="004253E2" w:rsidRPr="00F003D4" w14:paraId="259E8369"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3E744858" w14:textId="01E0536D"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E84" w14:textId="45EB7FF4"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.68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AED298F" w14:textId="536D50E4"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.71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4837" w14:textId="5DD01219"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156674" w:rsidRPr="00F003D4">
              <w:rPr>
                <w:rFonts w:ascii="Helvetica" w:eastAsia="Times New Roman" w:hAnsi="Helvetica" w:cs="Times New Roman"/>
                <w:color w:val="000000"/>
              </w:rPr>
              <w:t>.04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3BF23CC" w14:textId="1C63B2E8"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6CD1D54" w14:textId="3B77CD7E"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EAFFA6" w14:textId="3FE21336"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45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35E5EDD" w14:textId="49306763"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66A4324" w14:textId="60FB0BAB"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5</w:t>
            </w:r>
            <w:r w:rsidR="00156674" w:rsidRPr="00F003D4">
              <w:rPr>
                <w:rFonts w:ascii="Helvetica" w:eastAsia="Times New Roman" w:hAnsi="Helvetica" w:cs="Times New Roman"/>
                <w:color w:val="000000"/>
              </w:rPr>
              <w:t>0</w:t>
            </w:r>
          </w:p>
        </w:tc>
      </w:tr>
      <w:tr w:rsidR="004253E2" w:rsidRPr="00F003D4" w14:paraId="7C0EB8DB"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2429FC" w14:textId="15ED2DFA" w:rsidR="004253E2"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F6B9663" w14:textId="19FB7CA2"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59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755F1B" w14:textId="0D9868AB"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CE747C" w14:textId="2AF42258" w:rsidR="004253E2" w:rsidRPr="00F003D4" w:rsidRDefault="004253E2">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D57A58B" w14:textId="20C6672A"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769FF0" w14:textId="54E7FCB0"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FE276E2" w14:textId="02215C0B"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.74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F77485" w14:textId="16B654E2"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3E09E8" w14:textId="67B1E4C3" w:rsidR="004253E2" w:rsidRPr="00F003D4" w:rsidRDefault="004253E2"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.45</w:t>
            </w:r>
          </w:p>
        </w:tc>
      </w:tr>
      <w:tr w:rsidR="004253E2" w:rsidRPr="00F003D4" w14:paraId="13E36778"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5BD6B6DF"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7327907"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659F096" w14:textId="77777777" w:rsidR="004253E2" w:rsidRPr="00F003D4" w:rsidRDefault="004253E2">
            <w:pPr>
              <w:tabs>
                <w:tab w:val="center" w:pos="4320"/>
                <w:tab w:val="right" w:pos="8640"/>
              </w:tabs>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6F8BAE"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4E35E0"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75BDE5"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802ED21"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4FFD68"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EB94045" w14:textId="77777777"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r>
      <w:tr w:rsidR="004253E2" w:rsidRPr="00F003D4" w14:paraId="0029392D"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16052D41" w14:textId="5B5414C9" w:rsidR="004253E2" w:rsidRPr="00F003D4" w:rsidRDefault="004253E2">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FA5D51A"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0110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77ED3303"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0101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1CB01DC"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0011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41333DB"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1110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FB937B8"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1101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F9B5B8B"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1011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613CB33"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0111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06725FD" w14:textId="77777777" w:rsidR="004253E2" w:rsidRPr="00F003D4" w:rsidRDefault="004253E2">
            <w:pPr>
              <w:rPr>
                <w:rFonts w:ascii="Helvetica" w:eastAsia="Times New Roman" w:hAnsi="Helvetica" w:cs="Times New Roman"/>
                <w:b/>
                <w:color w:val="000000"/>
              </w:rPr>
            </w:pPr>
            <w:r w:rsidRPr="00F003D4">
              <w:rPr>
                <w:rFonts w:ascii="Helvetica" w:eastAsia="Times New Roman" w:hAnsi="Helvetica" w:cs="Times New Roman"/>
                <w:b/>
                <w:color w:val="000000"/>
              </w:rPr>
              <w:t>1111</w:t>
            </w:r>
          </w:p>
        </w:tc>
      </w:tr>
      <w:tr w:rsidR="00C239BF" w:rsidRPr="00F003D4" w14:paraId="0C90FE01"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F394FAE" w14:textId="47099E33"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4B2A273" w14:textId="3F30A808"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03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40EE042" w14:textId="72BA5CD3"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BE0C96" w14:textId="031D4C10"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F58A57" w14:textId="31D2C42F"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8C9201F" w14:textId="620EFA22"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32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6E20A0B" w14:textId="0396EE64"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A83E75" w14:textId="53BBD12B"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70EF16" w14:textId="11D3A5E5"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82</w:t>
            </w:r>
          </w:p>
        </w:tc>
      </w:tr>
      <w:tr w:rsidR="00C239BF" w:rsidRPr="00F003D4" w14:paraId="713921EC"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88313CB" w14:textId="5706D4DB"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679B1F2C" w14:textId="366CD590"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18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507CDB3" w14:textId="3D8705FC"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75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76B2963" w14:textId="79DA9882"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1FA13E" w14:textId="1E267D6E"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156674" w:rsidRPr="00F003D4">
              <w:rPr>
                <w:rFonts w:ascii="Helvetica" w:eastAsia="Times New Roman" w:hAnsi="Helvetica" w:cs="Times New Roman"/>
                <w:color w:val="000000"/>
              </w:rPr>
              <w:t>.77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799F0A" w14:textId="4D14484D"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9D72277" w14:textId="2ACF8582"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D521548" w14:textId="543AD6A0"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56674" w:rsidRPr="00F003D4">
              <w:rPr>
                <w:rFonts w:ascii="Helvetica" w:eastAsia="Times New Roman" w:hAnsi="Helvetica" w:cs="Times New Roman"/>
                <w:color w:val="000000"/>
              </w:rPr>
              <w:t>.</w:t>
            </w:r>
            <w:r w:rsidRPr="00F003D4">
              <w:rPr>
                <w:rFonts w:ascii="Helvetica" w:eastAsia="Times New Roman" w:hAnsi="Helvetica" w:cs="Times New Roman"/>
                <w:color w:val="000000"/>
              </w:rPr>
              <w:t>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1075447" w14:textId="7048902A"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.05</w:t>
            </w:r>
          </w:p>
        </w:tc>
      </w:tr>
      <w:tr w:rsidR="00C239BF" w:rsidRPr="00F003D4" w14:paraId="47917BE0"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7D75DC9" w14:textId="3C20B697"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CEC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C35B605" w14:textId="0CA8CCD8"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0.002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394BB08" w14:textId="2562D467" w:rsidR="00C239BF" w:rsidRPr="00F003D4" w:rsidRDefault="00C239BF" w:rsidP="00156674">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56674" w:rsidRPr="00F003D4">
              <w:rPr>
                <w:rFonts w:ascii="Helvetica" w:eastAsia="Times New Roman" w:hAnsi="Helvetica" w:cs="Times New Roman"/>
                <w:color w:val="000000"/>
              </w:rPr>
              <w:t>.65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D7D3E2" w14:textId="3FECACBA" w:rsidR="00C239BF" w:rsidRPr="00F003D4" w:rsidRDefault="00C239BF" w:rsidP="002A183E">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156674" w:rsidRPr="00F003D4">
              <w:rPr>
                <w:rFonts w:ascii="Helvetica" w:eastAsia="Times New Roman" w:hAnsi="Helvetica" w:cs="Times New Roman"/>
                <w:color w:val="000000"/>
              </w:rPr>
              <w:t>.</w:t>
            </w:r>
            <w:r w:rsidR="002A183E" w:rsidRPr="00F003D4">
              <w:rPr>
                <w:rFonts w:ascii="Helvetica" w:eastAsia="Times New Roman" w:hAnsi="Helvetica" w:cs="Times New Roman"/>
                <w:color w:val="000000"/>
              </w:rPr>
              <w:t>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1E864DC" w14:textId="75AB381B"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2A183E" w:rsidRPr="00F003D4">
              <w:rPr>
                <w:rFonts w:ascii="Helvetica" w:eastAsia="Times New Roman" w:hAnsi="Helvetica" w:cs="Times New Roman"/>
                <w:color w:val="000000"/>
              </w:rPr>
              <w:t>.</w:t>
            </w:r>
            <w:r w:rsidRPr="00F003D4">
              <w:rPr>
                <w:rFonts w:ascii="Helvetica" w:eastAsia="Times New Roman" w:hAnsi="Helvetica" w:cs="Times New Roman"/>
                <w:color w:val="000000"/>
              </w:rPr>
              <w:t>64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722B02" w14:textId="07EDE588" w:rsidR="00C239BF" w:rsidRPr="00F003D4" w:rsidRDefault="00C239BF" w:rsidP="002A183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A183E" w:rsidRPr="00F003D4">
              <w:rPr>
                <w:rFonts w:ascii="Helvetica" w:eastAsia="Times New Roman" w:hAnsi="Helvetica" w:cs="Times New Roman"/>
                <w:color w:val="000000"/>
              </w:rPr>
              <w:t>.10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E8B276" w14:textId="1863457D" w:rsidR="00C239BF" w:rsidRPr="00F003D4" w:rsidRDefault="00C239BF" w:rsidP="002A183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A183E"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B131E53" w14:textId="0CAA43CD" w:rsidR="00C239BF" w:rsidRPr="00F003D4" w:rsidRDefault="00C239BF" w:rsidP="002A183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A183E" w:rsidRPr="00F003D4">
              <w:rPr>
                <w:rFonts w:ascii="Helvetica" w:eastAsia="Times New Roman" w:hAnsi="Helvetica" w:cs="Times New Roman"/>
                <w:color w:val="000000"/>
              </w:rPr>
              <w:t>.</w:t>
            </w:r>
            <w:r w:rsidRPr="00F003D4">
              <w:rPr>
                <w:rFonts w:ascii="Helvetica" w:eastAsia="Times New Roman" w:hAnsi="Helvetica" w:cs="Times New Roman"/>
                <w:color w:val="000000"/>
              </w:rPr>
              <w:t>21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77F3E9A" w14:textId="0F82C47E" w:rsidR="00C239BF" w:rsidRPr="00F003D4" w:rsidRDefault="00C239BF" w:rsidP="002A183E">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2A183E" w:rsidRPr="00F003D4">
              <w:rPr>
                <w:rFonts w:ascii="Helvetica" w:eastAsia="Times New Roman" w:hAnsi="Helvetica" w:cs="Times New Roman"/>
                <w:color w:val="000000"/>
              </w:rPr>
              <w:t>.52</w:t>
            </w:r>
          </w:p>
        </w:tc>
      </w:tr>
      <w:tr w:rsidR="00C239BF" w:rsidRPr="00F003D4" w14:paraId="63745D5F" w14:textId="77777777" w:rsidTr="004253E2">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50A0E8" w14:textId="4E09A150"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939B56E" w14:textId="0A78A711"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251CF" w:rsidRPr="00F003D4">
              <w:rPr>
                <w:rFonts w:ascii="Helvetica" w:eastAsia="Times New Roman" w:hAnsi="Helvetica" w:cs="Times New Roman"/>
                <w:color w:val="000000"/>
              </w:rPr>
              <w:t>.30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5F20BF0" w14:textId="5653CCB7"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251CF" w:rsidRPr="00F003D4">
              <w:rPr>
                <w:rFonts w:ascii="Helvetica" w:eastAsia="Times New Roman" w:hAnsi="Helvetica" w:cs="Times New Roman"/>
                <w:color w:val="000000"/>
              </w:rPr>
              <w:t>.35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C0BAE5" w14:textId="43F98443"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251CF" w:rsidRPr="00F003D4">
              <w:rPr>
                <w:rFonts w:ascii="Helvetica" w:eastAsia="Times New Roman" w:hAnsi="Helvetica"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CED2AF" w14:textId="18C4F232"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251CF" w:rsidRPr="00F003D4">
              <w:rPr>
                <w:rFonts w:ascii="Helvetica" w:eastAsia="Times New Roman" w:hAnsi="Helvetica" w:cs="Times New Roman"/>
                <w:color w:val="000000"/>
              </w:rPr>
              <w:t>.12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756834" w14:textId="595205A3"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251CF"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2B6A8F" w14:textId="695D4CB7"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1251CF" w:rsidRPr="00F003D4">
              <w:rPr>
                <w:rFonts w:ascii="Helvetica" w:eastAsia="Times New Roman" w:hAnsi="Helvetica" w:cs="Times New Roman"/>
                <w:color w:val="000000"/>
              </w:rPr>
              <w:t>.</w:t>
            </w:r>
            <w:r w:rsidRPr="00F003D4">
              <w:rPr>
                <w:rFonts w:ascii="Helvetica" w:eastAsia="Times New Roman" w:hAnsi="Helvetica" w:cs="Times New Roman"/>
                <w:color w:val="000000"/>
              </w:rPr>
              <w:t>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A3B75B" w14:textId="79E58A89"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251CF" w:rsidRPr="00F003D4">
              <w:rPr>
                <w:rFonts w:ascii="Helvetica" w:eastAsia="Times New Roman" w:hAnsi="Helvetica" w:cs="Times New Roman"/>
                <w:color w:val="000000"/>
              </w:rPr>
              <w:t>.27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0BDFBDF" w14:textId="12BC24D3" w:rsidR="00C239BF" w:rsidRPr="00F003D4" w:rsidRDefault="00C239BF" w:rsidP="001251C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1251CF" w:rsidRPr="00F003D4">
              <w:rPr>
                <w:rFonts w:ascii="Helvetica" w:eastAsia="Times New Roman" w:hAnsi="Helvetica" w:cs="Times New Roman"/>
                <w:color w:val="000000"/>
              </w:rPr>
              <w:t>.</w:t>
            </w:r>
            <w:r w:rsidRPr="00F003D4">
              <w:rPr>
                <w:rFonts w:ascii="Helvetica" w:eastAsia="Times New Roman" w:hAnsi="Helvetica" w:cs="Times New Roman"/>
                <w:color w:val="000000"/>
              </w:rPr>
              <w:t>41</w:t>
            </w:r>
          </w:p>
        </w:tc>
      </w:tr>
      <w:tr w:rsidR="00C239BF" w:rsidRPr="00F003D4" w14:paraId="40351FF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4A29BA" w14:textId="627E4776"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F2F86E2" w14:textId="2BCF8D19"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0E3C27" w:rsidRPr="00F003D4">
              <w:rPr>
                <w:rFonts w:ascii="Helvetica" w:eastAsia="Times New Roman" w:hAnsi="Helvetica" w:cs="Times New Roman"/>
                <w:color w:val="000000"/>
              </w:rPr>
              <w:t>.</w:t>
            </w:r>
            <w:r w:rsidR="005F7165" w:rsidRPr="00F003D4">
              <w:rPr>
                <w:rFonts w:ascii="Helvetica" w:eastAsia="Times New Roman" w:hAnsi="Helvetica" w:cs="Times New Roman"/>
                <w:color w:val="000000"/>
              </w:rPr>
              <w:t>14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D565C6D" w14:textId="760614E9"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2490A6" w14:textId="29C7DA8B"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CDFBFC" w14:textId="7BA2A604"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48B78F" w14:textId="4692F140"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B6A797" w14:textId="589AB947"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482001" w14:textId="2480203E"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00792B" w14:textId="7EBA0336"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59</w:t>
            </w:r>
          </w:p>
        </w:tc>
      </w:tr>
      <w:tr w:rsidR="00C239BF" w:rsidRPr="00F003D4" w14:paraId="7006B03E" w14:textId="77777777" w:rsidTr="00511D51">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3CF1696" w14:textId="21886C0F"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6AA26DFA" w14:textId="2F463C40"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.92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46208D4" w14:textId="5D7E8271"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.94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F99444" w14:textId="368EF2EE"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9DA3B" w14:textId="1B533BDD"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59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F5E811" w14:textId="3677CB16"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D4BDD4" w14:textId="7ECBF8AD"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75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8325FC" w14:textId="6D7E9FF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27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A5528B0" w14:textId="76F5996D"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92</w:t>
            </w:r>
          </w:p>
        </w:tc>
      </w:tr>
      <w:tr w:rsidR="00C239BF" w:rsidRPr="00F003D4" w14:paraId="42E8B54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1738AA" w14:textId="09A64E66"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2E5C2FA" w14:textId="11F31A34"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73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75B5E8" w14:textId="78A6E16B"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D04AE5" w14:textId="652F0B37"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.66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2D5F3DA" w14:textId="4C3D3D58"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74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F8E909" w14:textId="318D7BA5"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75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C10B50B" w14:textId="3888D6EB"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15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FE385F" w14:textId="1C56E288"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EC55208" w14:textId="25DABCAA"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.23</w:t>
            </w:r>
          </w:p>
        </w:tc>
      </w:tr>
      <w:tr w:rsidR="00C239BF" w:rsidRPr="00F003D4" w14:paraId="061A2C07" w14:textId="77777777" w:rsidTr="00C21E26">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9181741" w14:textId="0D9FE365"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C40DD66" w14:textId="527FD285"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07</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7A6226" w14:textId="2DDA44AF"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.46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1452AE" w14:textId="27A63209"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7B48EE3" w14:textId="2DC2FD16"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.31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DA84B6" w14:textId="7BC2EF0A"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2229AF" w14:textId="005945BA"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59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A60A3E" w14:textId="4E625D68"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FE3ED7A" w14:textId="3CD67AE7"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.73</w:t>
            </w:r>
          </w:p>
        </w:tc>
      </w:tr>
      <w:tr w:rsidR="00C239BF" w:rsidRPr="00F003D4" w14:paraId="067A73A6"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47E48DD" w14:textId="49E3502A"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BBE46B7" w14:textId="3BBC08EC"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92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3DAB9AD8" w14:textId="5497FE36"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B602B6E" w14:textId="69CFD60D"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.76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6F086F" w14:textId="0CAF350B"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89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A34C56" w14:textId="398B706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4B45A0F" w14:textId="403C54A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F7165" w:rsidRPr="00F003D4">
              <w:rPr>
                <w:rFonts w:ascii="Helvetica" w:eastAsia="Times New Roman" w:hAnsi="Helvetica" w:cs="Times New Roman"/>
                <w:color w:val="000000"/>
              </w:rPr>
              <w:t>.38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5EFAA9F" w14:textId="73FDCAD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715FF1" w14:textId="7E57093F"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56</w:t>
            </w:r>
          </w:p>
        </w:tc>
      </w:tr>
      <w:tr w:rsidR="00C239BF" w:rsidRPr="00F003D4" w14:paraId="29AB7DF7"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2B36BA4" w14:textId="3087371F"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8353F3B" w14:textId="1C5B671A"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DC78D4F" w14:textId="3308A1E8"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.59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84BF21" w14:textId="19F48978"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.89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EA52E00" w14:textId="440BF64C"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19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E2AE1C" w14:textId="7DEAC39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03E489C" w14:textId="3145F47C"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89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0743361" w14:textId="325DA210"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4E3FE9C" w14:textId="3D4A6BCA"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54</w:t>
            </w:r>
          </w:p>
        </w:tc>
      </w:tr>
      <w:tr w:rsidR="00C239BF" w:rsidRPr="00F003D4" w14:paraId="7319E789"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0C37A9" w14:textId="32F44290"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6C01A72" w14:textId="32898C8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2C36F44" w14:textId="6C941B37"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E905440" w14:textId="51694D2C"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FCFF34" w14:textId="7160889F"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1D75392" w14:textId="2FB2A8EE"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ADCE2B" w14:textId="5F2B6853"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F7165" w:rsidRPr="00F003D4">
              <w:rPr>
                <w:rFonts w:ascii="Helvetica" w:eastAsia="Times New Roman" w:hAnsi="Helvetica" w:cs="Times New Roman"/>
                <w:color w:val="000000"/>
              </w:rPr>
              <w:t>.89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CB486D" w14:textId="15F496D2" w:rsidR="00C239BF" w:rsidRPr="00F003D4" w:rsidRDefault="00C239BF" w:rsidP="005F716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F7165"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A63A5D" w14:textId="447BFD90"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45</w:t>
            </w:r>
          </w:p>
        </w:tc>
      </w:tr>
      <w:tr w:rsidR="00C239BF" w:rsidRPr="00F003D4" w14:paraId="55F86D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3D4663C" w14:textId="5FAA6E25"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662E230" w14:textId="23DA928D"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04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A8C35D6" w14:textId="707831DE"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277A5" w:rsidRPr="00F003D4">
              <w:rPr>
                <w:rFonts w:ascii="Helvetica" w:eastAsia="Times New Roman" w:hAnsi="Helvetica" w:cs="Times New Roman"/>
                <w:color w:val="000000"/>
              </w:rPr>
              <w:t>.79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FFA29E2" w14:textId="4E1DF96C"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25A675" w14:textId="049C8A8E"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6FAACB" w14:textId="14E237B2"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CF83B37" w14:textId="46087583"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045E0E" w14:textId="4DBAFEEF"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993E51" w14:textId="4EA9416F"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.29</w:t>
            </w:r>
          </w:p>
        </w:tc>
      </w:tr>
      <w:tr w:rsidR="00C239BF" w:rsidRPr="00F003D4" w14:paraId="59FC07CE"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6893F24" w14:textId="2850677F"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A480931" w14:textId="4AD0312F" w:rsidR="00C239BF" w:rsidRPr="00F003D4" w:rsidRDefault="00C239BF">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91</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89570B8" w14:textId="66440B69"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122D78" w14:textId="71CADBDC"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47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C671A47" w14:textId="4C42228D"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67ECC8" w14:textId="1349C1F6"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.99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F3B06F" w14:textId="6D561BC3"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1</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2C49539" w14:textId="4A4643B2"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A9D9223" w14:textId="04324D57"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.27</w:t>
            </w:r>
          </w:p>
        </w:tc>
      </w:tr>
      <w:tr w:rsidR="00C239BF" w:rsidRPr="00F003D4" w14:paraId="11FCDEF3"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F16B57C" w14:textId="09DDCC96"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53D04B9" w14:textId="27BDAA92"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.53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0EB33A1" w14:textId="297F32D7"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A287C3C" w14:textId="75F2A3AD"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.31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32CDFC" w14:textId="1B95A8C0"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14FB44" w14:textId="1E99E043"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.74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F81474" w14:textId="1614D0ED"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357B2F" w14:textId="07B82414"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3C39A22" w14:textId="225FF979"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17</w:t>
            </w:r>
          </w:p>
        </w:tc>
      </w:tr>
      <w:tr w:rsidR="00C239BF" w:rsidRPr="00F003D4" w14:paraId="62F07885"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19C37C6" w14:textId="1CFE550F" w:rsidR="00C239BF" w:rsidRPr="00F003D4" w:rsidRDefault="00C239BF">
            <w:pPr>
              <w:rPr>
                <w:rFonts w:ascii="Helvetica" w:eastAsia="Times New Roman" w:hAnsi="Helvetica" w:cs="Times New Roman"/>
                <w:color w:val="000000"/>
              </w:rPr>
            </w:pPr>
            <w:r w:rsidRPr="00F003D4">
              <w:rPr>
                <w:rFonts w:ascii="Helvetica" w:eastAsia="Times New Roman" w:hAnsi="Helvetica" w:cs="Times New Roman"/>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1147469" w14:textId="2BC1AC19"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65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8C28C95" w14:textId="0D21E978"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A97D898" w14:textId="32330F74"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5D017F" w14:textId="3F1F6499"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10F1ECB" w14:textId="1DD25EE9"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C1D3609" w14:textId="6AF8CD30"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2</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AEE93C" w14:textId="0C5156EC"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0</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368746" w14:textId="7EB3D013" w:rsidR="00C239BF" w:rsidRPr="00F003D4" w:rsidRDefault="00C239BF" w:rsidP="005277A5">
            <w:pPr>
              <w:jc w:val="right"/>
              <w:rPr>
                <w:rFonts w:ascii="Helvetica" w:eastAsia="Times New Roman" w:hAnsi="Helvetica" w:cs="Times New Roman"/>
                <w:color w:val="000000"/>
              </w:rPr>
            </w:pPr>
            <w:r w:rsidRPr="00F003D4">
              <w:rPr>
                <w:rFonts w:ascii="Helvetica" w:eastAsia="Times New Roman" w:hAnsi="Helvetica" w:cs="Times New Roman"/>
                <w:color w:val="000000"/>
              </w:rPr>
              <w:t>3</w:t>
            </w:r>
            <w:r w:rsidR="005277A5" w:rsidRPr="00F003D4">
              <w:rPr>
                <w:rFonts w:ascii="Helvetica" w:eastAsia="Times New Roman" w:hAnsi="Helvetica" w:cs="Times New Roman"/>
                <w:color w:val="000000"/>
              </w:rPr>
              <w:t>.</w:t>
            </w:r>
            <w:r w:rsidRPr="00F003D4">
              <w:rPr>
                <w:rFonts w:ascii="Helvetica" w:eastAsia="Times New Roman" w:hAnsi="Helvetica" w:cs="Times New Roman"/>
                <w:color w:val="000000"/>
              </w:rPr>
              <w:t>20</w:t>
            </w:r>
          </w:p>
        </w:tc>
      </w:tr>
    </w:tbl>
    <w:p w14:paraId="692F3498" w14:textId="7F18B7CD" w:rsidR="007440DA" w:rsidRPr="00F003D4" w:rsidRDefault="009F42B8">
      <w:pPr>
        <w:rPr>
          <w:rFonts w:ascii="Helvetica" w:hAnsi="Helvetica"/>
          <w:b/>
        </w:rPr>
      </w:pPr>
      <w:r w:rsidRPr="00F003D4">
        <w:rPr>
          <w:rFonts w:ascii="Helvetica" w:hAnsi="Helvetica"/>
          <w:b/>
        </w:rPr>
        <w:t xml:space="preserve"> </w:t>
      </w:r>
    </w:p>
    <w:p w14:paraId="72502237" w14:textId="77777777" w:rsidR="007440DA" w:rsidRPr="00F003D4" w:rsidRDefault="007440DA">
      <w:pPr>
        <w:rPr>
          <w:rFonts w:ascii="Helvetica" w:hAnsi="Helvetica"/>
          <w:b/>
        </w:rPr>
      </w:pPr>
      <w:r w:rsidRPr="00F003D4">
        <w:rPr>
          <w:rFonts w:ascii="Helvetica" w:hAnsi="Helvetica"/>
          <w:b/>
        </w:rPr>
        <w:br w:type="page"/>
      </w:r>
    </w:p>
    <w:p w14:paraId="7E4BC2BF" w14:textId="27E70A25" w:rsidR="007440DA" w:rsidRPr="00F003D4" w:rsidRDefault="007440DA" w:rsidP="008405EA">
      <w:pPr>
        <w:ind w:left="90"/>
        <w:rPr>
          <w:rFonts w:ascii="Helvetica" w:hAnsi="Helvetica"/>
          <w:b/>
        </w:rPr>
      </w:pPr>
      <w:r w:rsidRPr="00F003D4">
        <w:rPr>
          <w:rFonts w:ascii="Helvetica" w:hAnsi="Helvetica"/>
          <w:b/>
        </w:rPr>
        <w:t xml:space="preserve">Table 5 Rank </w:t>
      </w:r>
      <w:proofErr w:type="gramStart"/>
      <w:r w:rsidRPr="00F003D4">
        <w:rPr>
          <w:rFonts w:ascii="Helvetica" w:hAnsi="Helvetica"/>
          <w:b/>
        </w:rPr>
        <w:t>order</w:t>
      </w:r>
      <w:proofErr w:type="gramEnd"/>
      <w:r w:rsidRPr="00F003D4">
        <w:rPr>
          <w:rFonts w:ascii="Helvetica" w:hAnsi="Helvetica"/>
          <w:b/>
        </w:rPr>
        <w:t xml:space="preserve"> of enzymes in each antibiotic (</w:t>
      </w:r>
      <w:r w:rsidR="004D70BB">
        <w:rPr>
          <w:rFonts w:ascii="Helvetica" w:hAnsi="Helvetica"/>
          <w:b/>
        </w:rPr>
        <w:t>derived from Table 4)</w:t>
      </w:r>
    </w:p>
    <w:tbl>
      <w:tblPr>
        <w:tblpPr w:leftFromText="180" w:rightFromText="180" w:vertAnchor="text" w:tblpX="-570" w:tblpY="1"/>
        <w:tblOverlap w:val="never"/>
        <w:tblW w:w="8835" w:type="dxa"/>
        <w:tblLayout w:type="fixed"/>
        <w:tblCellMar>
          <w:left w:w="0" w:type="dxa"/>
          <w:right w:w="0" w:type="dxa"/>
        </w:tblCellMar>
        <w:tblLook w:val="04A0" w:firstRow="1" w:lastRow="0" w:firstColumn="1" w:lastColumn="0" w:noHBand="0" w:noVBand="1"/>
      </w:tblPr>
      <w:tblGrid>
        <w:gridCol w:w="1040"/>
        <w:gridCol w:w="487"/>
        <w:gridCol w:w="487"/>
        <w:gridCol w:w="487"/>
        <w:gridCol w:w="487"/>
        <w:gridCol w:w="487"/>
        <w:gridCol w:w="488"/>
        <w:gridCol w:w="487"/>
        <w:gridCol w:w="487"/>
        <w:gridCol w:w="487"/>
        <w:gridCol w:w="487"/>
        <w:gridCol w:w="488"/>
        <w:gridCol w:w="487"/>
        <w:gridCol w:w="487"/>
        <w:gridCol w:w="487"/>
        <w:gridCol w:w="487"/>
        <w:gridCol w:w="488"/>
      </w:tblGrid>
      <w:tr w:rsidR="00B72AFC" w:rsidRPr="000A3A91" w14:paraId="2AE64478"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B7B2009" w14:textId="149663B9" w:rsidR="007440DA" w:rsidRPr="00B72AFC" w:rsidRDefault="00B72AFC" w:rsidP="008405EA">
            <w:pPr>
              <w:tabs>
                <w:tab w:val="center" w:pos="4320"/>
                <w:tab w:val="right" w:pos="8640"/>
              </w:tabs>
              <w:spacing w:before="100" w:beforeAutospacing="1" w:after="100" w:afterAutospacing="1"/>
              <w:rPr>
                <w:rFonts w:ascii="Helvetica" w:eastAsia="Times New Roman" w:hAnsi="Helvetica" w:cs="Times New Roman"/>
                <w:color w:val="000000"/>
                <w:sz w:val="20"/>
                <w:szCs w:val="20"/>
              </w:rPr>
            </w:pPr>
            <w:r>
              <w:rPr>
                <w:rFonts w:ascii="Helvetica" w:eastAsia="Times New Roman" w:hAnsi="Helvetica" w:cs="Times New Roman"/>
                <w:color w:val="000000"/>
                <w:sz w:val="20"/>
                <w:szCs w:val="20"/>
              </w:rPr>
              <w:t>Antibiotic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88BC7A" w14:textId="5461DAD7"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91E7" w14:textId="12F7B612"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0F10EE0" w14:textId="7AF8B01A"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D49DEB" w14:textId="7F93B049"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9BAF21F" w14:textId="6D716845"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3E7807A" w14:textId="0D217B72"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38B3C5" w14:textId="38850105"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55522D" w14:textId="21FF3DE1"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3E585F" w14:textId="1056DEC7"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FD10E0D" w14:textId="77A6A2EF"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0101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14E4E2" w14:textId="1EB4F459"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69D9BFA" w14:textId="5F0FF892"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77592A0" w14:textId="5DDD757F" w:rsidR="007440DA" w:rsidRPr="008405EA" w:rsidRDefault="007440DA" w:rsidP="008405EA">
            <w:pPr>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486BE92" w14:textId="0DA5018E"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49B498" w14:textId="38229889"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6A1DE9F" w14:textId="06541142" w:rsidR="007440DA" w:rsidRPr="008405EA" w:rsidRDefault="007440DA" w:rsidP="008405EA">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1111</w:t>
            </w:r>
          </w:p>
        </w:tc>
      </w:tr>
      <w:tr w:rsidR="00B72AFC" w:rsidRPr="000A3A91" w14:paraId="3D95D880"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4209B1A2" w14:textId="5298D879"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AMP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F06C0C" w14:textId="03E2070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6DB3D2" w14:textId="11342A8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984041" w14:textId="194F489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E5C399" w14:textId="11A1A04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8D9116" w14:textId="008DA2B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03BDEC" w14:textId="54A772A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9A0B22" w14:textId="36E5A73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A9EFB2" w14:textId="234DB42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5D390F" w14:textId="7705836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62D389" w14:textId="298EDF9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C59F581" w14:textId="692436F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2C1B52" w14:textId="2D5D616C"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21013E" w14:textId="726F2ED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396318" w14:textId="2E6500A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9B52B4" w14:textId="73D75EA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FC0AC11" w14:textId="2858531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14D38DA2"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EDD7520" w14:textId="69DA3740"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3C0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8834FA8"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93BBF8"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E0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21FB4E7"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56BDAB6"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B234F6"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A687B9"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B1B38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F41FF11"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1E2F6A8"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B1D6FC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3573DC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4EAC6F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E129A2"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071593"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r>
      <w:tr w:rsidR="00B72AFC" w:rsidRPr="000A3A91" w14:paraId="7C9ECB02"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862EA6D" w14:textId="0B572D35"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CEC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5C80395" w14:textId="55BB0F0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3E3683" w14:textId="043BFB6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BDE8BA" w14:textId="0C29387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F6B3" w14:textId="246761E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5DD50" w14:textId="2D24AC3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1A806F3" w14:textId="72F0BCF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1F7DA8" w14:textId="188EF00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2466A7" w14:textId="3E9C212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2FF98" w14:textId="06AFB2E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94257C" w14:textId="1D6E049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66EF9E4" w14:textId="20B28D5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754C43" w14:textId="7CE5FC5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FB752A" w14:textId="1E0E10A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9CAA966" w14:textId="1CA1FDD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D15910" w14:textId="0D93B77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0529EB2" w14:textId="76F0FC1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r>
      <w:tr w:rsidR="00B72AFC" w:rsidRPr="000A3A91" w14:paraId="08A879D7"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2F0BF90" w14:textId="575E4F9B"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CTX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1DD70" w14:textId="5E3BDC9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C901A1" w14:textId="398B7A2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75065B7" w14:textId="36D930E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5AEA6E" w14:textId="45371EB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06CB5" w14:textId="6EA1F67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0B72136" w14:textId="5678547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1FD12" w14:textId="614C7BF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1D656F5" w14:textId="4E3BC74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D2D06A" w14:textId="6659033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092636C" w14:textId="7FDD9B6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AFD1C2C" w14:textId="739F249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E9A3B" w14:textId="3B4AB56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5DF7F88" w14:textId="3C1E0B7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A2C63CA" w14:textId="67AA559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FD1EFE" w14:textId="0CA1F2F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09AAB3F" w14:textId="3BF2022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39A046F0"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1E067A6" w14:textId="7F19F0BA"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ZOX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54762" w14:textId="705349A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C07302" w14:textId="463E649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091009" w14:textId="62A4C5B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B8E9EE" w14:textId="66431DA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F3464B" w14:textId="37D4A33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DCAEBF" w14:textId="7387881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28A6D6" w14:textId="317CE34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243B" w14:textId="1F26E2B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9B9FA8" w14:textId="31D3955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48E106" w14:textId="1D14F9C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1ED79B9" w14:textId="48C02D7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E63802E" w14:textId="0F9C77E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39339C" w14:textId="00B0E50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F7DCBC7" w14:textId="1D4F576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FF5E8B" w14:textId="07D7ADD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ADADEBF" w14:textId="78348CF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r>
      <w:tr w:rsidR="00B72AFC" w:rsidRPr="000A3A91" w14:paraId="0444843F"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20BCAA8" w14:textId="0D48DE0F"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CXM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6A795B"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4BE684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7B466C7"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ED7D675"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4B0B24"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EF7263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A82DAE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914F3E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3DF091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E6D8FF3"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C384520"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C0D38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18012C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5E08C1"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782BC7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D85E23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r>
      <w:tr w:rsidR="00B72AFC" w:rsidRPr="000A3A91" w14:paraId="38B20E75"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1E77E42" w14:textId="01EEC18F"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CRO</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8E3871D" w14:textId="45C934A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C334E9" w14:textId="52F5881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AD18C29" w14:textId="3073A92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3FADF9B" w14:textId="602C6D1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610790" w14:textId="23611EB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76BF961" w14:textId="5FE3F76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4ABE74" w14:textId="4797B2C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279352C" w14:textId="21B1DC7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F981F7" w14:textId="3F62FA0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FBEEA6" w14:textId="531F892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FFF21E9" w14:textId="7BDCB0F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C4A5AF" w14:textId="5C7E0F3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1513B4" w14:textId="6B1A3A7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A18DCB" w14:textId="6842F69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FC9A7CB" w14:textId="6BFB2B1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6370B1B" w14:textId="1DB1E81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6F6B6671"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2ED429E" w14:textId="04C2E2BD"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AMC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32154C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0BF3F86"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3F4C59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4DA18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3B7AA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6DDE6AF5"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8BA1BB0"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6C4EAF4"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767F70"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03BBA2"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36422EC9"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409B574"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82F437"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1DFA9FC"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C8917B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2609CC8"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r>
      <w:tr w:rsidR="00B72AFC" w:rsidRPr="000A3A91" w14:paraId="73187223"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645E953" w14:textId="4950AC31"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CAZ</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314DAC3" w14:textId="51E260B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193ADE" w14:textId="74A5502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F409D2" w14:textId="04FFE14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29BFD0" w14:textId="6772FC3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1B07897" w14:textId="4143DC5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A0EED27" w14:textId="6369058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ACE921" w14:textId="4F067CB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788069" w14:textId="46EB3C7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E32BC9" w14:textId="497A8B3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13B095" w14:textId="7D3BF12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A6A39FE" w14:textId="7FA06BF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3F9478" w14:textId="485BD9E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2FBF92" w14:textId="06C3125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D5272B" w14:textId="04A2650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4C8260" w14:textId="650A687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23269FA" w14:textId="5B56ED3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r>
      <w:tr w:rsidR="00B72AFC" w:rsidRPr="000A3A91" w14:paraId="11DEA3B5"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BDF8C26" w14:textId="648FD8B0"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CTT</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1042C8" w14:textId="370A988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DEB63D" w14:textId="2C8A628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023C39" w14:textId="53F3066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CD0622" w14:textId="2D494EB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7145BC" w14:textId="705DD69C"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B8CE8AF" w14:textId="5AFF22D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C73B91" w14:textId="08E8A23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1451A25" w14:textId="5FA316F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08C992" w14:textId="0EB470BA"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29AE7F" w14:textId="3B553A2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1180A6B" w14:textId="4FA3E46C"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545AE6" w14:textId="5D7ED44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3013F4" w14:textId="65A3A2B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7A4EC9" w14:textId="51A5C29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2D3204" w14:textId="5F26BD3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7E47162" w14:textId="6C37020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r>
      <w:tr w:rsidR="00B72AFC" w:rsidRPr="000A3A91" w14:paraId="687914F2"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253B1EE9" w14:textId="1C683886"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SAM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1DA769" w14:textId="559F712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4AC4E05" w14:textId="60C3B20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39FEB7" w14:textId="4E9111A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ED97B5" w14:textId="2E600BF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E1E3E1" w14:textId="35B7CEB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F00282" w14:textId="6781D6A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9D11EB" w14:textId="7B13FFB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C50BEF" w14:textId="4946A4F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67A611" w14:textId="36327CB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5AB6A2" w14:textId="49E6E65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B1D6A99" w14:textId="3A1FBFD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28F5243" w14:textId="6F0EACC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53B6A6" w14:textId="2108730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992BDC6" w14:textId="5C3136F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8702A3" w14:textId="6717A69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F7CF96A" w14:textId="115F7D9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2EE4515E"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F0A5242" w14:textId="5ECB42AE"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CPR</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02717C" w14:textId="21DEA74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AC89522" w14:textId="75C319F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0E398D" w14:textId="58C8F3A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8C2CE55" w14:textId="3038012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72734F" w14:textId="6F90BA1C"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5BE9522" w14:textId="1E40C3E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6C27DF" w14:textId="35A9296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F426CC7" w14:textId="35A600C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53F52C" w14:textId="3C789A2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9F15B85" w14:textId="79BE850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50E28B" w14:textId="1D0387D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0FD78B" w14:textId="2B7DF7A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CCE2D0" w14:textId="1A937BC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60DF2" w14:textId="26FFF8D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F1C239" w14:textId="44F9A2B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B4DF38" w14:textId="37E3840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r>
      <w:tr w:rsidR="00B72AFC" w:rsidRPr="000A3A91" w14:paraId="66C89A23"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8258606" w14:textId="7BB463C0"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CPD</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2933C32"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578FD7E"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DA18E83"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E4F2DD"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F45AF66"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AED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14EB005"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2C38CF5"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033E04"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E6EDCF9"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E200BCF"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71C562"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AE41DA"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212EC5"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0C2F09"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B751C39" w14:textId="7777777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153BC251"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82292DF" w14:textId="592C192D"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TZP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93839" w14:textId="056F9BC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9EB9ED" w14:textId="25B8040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04F7D0E" w14:textId="1F8029A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47D789F" w14:textId="12CA0D9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C89533D" w14:textId="6C76FB6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4B1F14" w14:textId="2B97205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F42CE4" w14:textId="5FC1857F"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AEC96" w14:textId="1E2B40B1"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031473" w14:textId="7C5D7AD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347771" w14:textId="293DD72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2D6E0AD" w14:textId="4473DF9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761049" w14:textId="2C55775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5B8648" w14:textId="65CF9254"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3B46BF" w14:textId="672D7EEC"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15ECBC" w14:textId="576B1ED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27B446" w14:textId="438B08A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r>
      <w:tr w:rsidR="00B72AFC" w:rsidRPr="000A3A91" w14:paraId="5536E352"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0BD8E00" w14:textId="16045783" w:rsidR="00C239BF" w:rsidRPr="00B72AFC" w:rsidRDefault="00C239BF" w:rsidP="008405EA">
            <w:pPr>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FEP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FD7635" w14:textId="62330038"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0ACB1C9" w14:textId="599C50D7"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2D4063" w14:textId="5CD6228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0C0409" w14:textId="1DF8118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B03A0AB" w14:textId="50C62D02"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53779F7" w14:textId="5DB976F3"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4EDB42" w14:textId="2F151E39"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3E6DB5" w14:textId="5835314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E03A6FA" w14:textId="0BB0FA1E"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297FCA" w14:textId="1F780BA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C184058" w14:textId="5B637C00"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9799D" w14:textId="1298FBA5"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6B496F" w14:textId="11FAB526"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D1984" w14:textId="5A041BD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F8AFE6" w14:textId="6AADDBCD"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D80E750" w14:textId="2AD6449B" w:rsidR="00C239BF" w:rsidRPr="00B72AFC" w:rsidRDefault="00C239BF"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4E053AD8" w14:textId="77777777" w:rsidTr="00CB1435">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B4D8E97" w14:textId="48041AB6" w:rsidR="00250FDB" w:rsidRPr="00B72AFC" w:rsidRDefault="00250FDB" w:rsidP="008405EA">
            <w:pPr>
              <w:rPr>
                <w:rFonts w:ascii="Helvetica" w:eastAsia="Times New Roman" w:hAnsi="Helvetica" w:cs="Times New Roman"/>
                <w:color w:val="000000"/>
                <w:sz w:val="20"/>
                <w:szCs w:val="20"/>
              </w:rPr>
            </w:pPr>
            <w:proofErr w:type="gramStart"/>
            <w:r w:rsidRPr="00B72AFC">
              <w:rPr>
                <w:rFonts w:ascii="Helvetica" w:eastAsia="Times New Roman" w:hAnsi="Helvetica" w:cs="Times New Roman"/>
                <w:color w:val="000000"/>
                <w:sz w:val="20"/>
                <w:szCs w:val="20"/>
              </w:rPr>
              <w:t>best</w:t>
            </w:r>
            <w:proofErr w:type="gramEnd"/>
            <w:r w:rsidRPr="00B72AFC">
              <w:rPr>
                <w:rFonts w:ascii="Helvetica" w:eastAsia="Times New Roman" w:hAnsi="Helvetica" w:cs="Times New Roman"/>
                <w:color w:val="000000"/>
                <w:sz w:val="20"/>
                <w:szCs w:val="20"/>
              </w:rPr>
              <w:t xml:space="preserve">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42560"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FAAAA5"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8713C75"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9170B"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65BFDD"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47E43F8"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027442"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32E8CA"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193493"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6029ECD"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D930F8A"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DC7FEB7"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83ADAA"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2AA1DE9"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4A549A"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59C736F"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w:t>
            </w:r>
          </w:p>
        </w:tc>
      </w:tr>
      <w:tr w:rsidR="00B72AFC" w:rsidRPr="000A3A91" w14:paraId="26027DD8" w14:textId="77777777" w:rsidTr="00CB1435">
        <w:trPr>
          <w:trHeight w:val="372"/>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39AF6249" w14:textId="71C159B5" w:rsidR="00250FDB" w:rsidRPr="00B72AFC" w:rsidRDefault="00B72AFC" w:rsidP="008405EA">
            <w:pPr>
              <w:rPr>
                <w:rFonts w:ascii="Helvetica" w:eastAsia="Times New Roman" w:hAnsi="Helvetica" w:cs="Times New Roman"/>
                <w:color w:val="000000"/>
                <w:sz w:val="20"/>
                <w:szCs w:val="20"/>
              </w:rPr>
            </w:pPr>
            <w:proofErr w:type="gramStart"/>
            <w:r>
              <w:rPr>
                <w:rFonts w:ascii="Helvetica" w:eastAsia="Times New Roman" w:hAnsi="Helvetica" w:cs="Times New Roman"/>
                <w:color w:val="000000"/>
                <w:sz w:val="20"/>
                <w:szCs w:val="20"/>
              </w:rPr>
              <w:t>worst</w:t>
            </w:r>
            <w:proofErr w:type="gramEnd"/>
            <w:r>
              <w:rPr>
                <w:rFonts w:ascii="Helvetica" w:eastAsia="Times New Roman" w:hAnsi="Helvetica" w:cs="Times New Roman"/>
                <w:color w:val="000000"/>
                <w:sz w:val="20"/>
                <w:szCs w:val="20"/>
              </w:rPr>
              <w:t xml:space="preserve">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5A60FD"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E4794E9"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28A806"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1C2F845"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BB6648"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34F8B42"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9E382C"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9DDB79D"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D9F4C0"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8F472F"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8AAC353"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13F42F"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8B8F49"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7049FAF"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6EF750"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712598E" w14:textId="77777777" w:rsidR="00250FDB" w:rsidRPr="00B72AFC" w:rsidRDefault="00250FDB" w:rsidP="008405EA">
            <w:pPr>
              <w:jc w:val="right"/>
              <w:rPr>
                <w:rFonts w:ascii="Helvetica" w:eastAsia="Times New Roman" w:hAnsi="Helvetica" w:cs="Times New Roman"/>
                <w:color w:val="000000"/>
                <w:sz w:val="20"/>
                <w:szCs w:val="20"/>
              </w:rPr>
            </w:pPr>
            <w:r w:rsidRPr="00B72AFC">
              <w:rPr>
                <w:rFonts w:ascii="Helvetica" w:eastAsia="Times New Roman" w:hAnsi="Helvetica" w:cs="Times New Roman"/>
                <w:color w:val="000000"/>
                <w:sz w:val="20"/>
                <w:szCs w:val="20"/>
              </w:rPr>
              <w:t>13</w:t>
            </w:r>
          </w:p>
        </w:tc>
      </w:tr>
    </w:tbl>
    <w:p w14:paraId="0FFF23CD" w14:textId="53019206" w:rsidR="00617655" w:rsidRPr="00F003D4" w:rsidRDefault="0005711B">
      <w:pPr>
        <w:rPr>
          <w:rFonts w:ascii="Helvetica" w:hAnsi="Helvetica"/>
          <w:b/>
        </w:rPr>
      </w:pPr>
      <w:r w:rsidRPr="00F003D4">
        <w:rPr>
          <w:rFonts w:ascii="Helvetica" w:hAnsi="Helvetica"/>
          <w:b/>
        </w:rPr>
        <w:br w:type="page"/>
      </w:r>
    </w:p>
    <w:p w14:paraId="2D1480AA" w14:textId="04C9490D" w:rsidR="00E11E08" w:rsidRPr="00F003D4" w:rsidRDefault="00FC56BC">
      <w:pPr>
        <w:rPr>
          <w:rFonts w:ascii="Helvetica" w:hAnsi="Helvetica"/>
          <w:b/>
        </w:rPr>
      </w:pPr>
      <w:r w:rsidRPr="00F003D4">
        <w:rPr>
          <w:rFonts w:ascii="Helvetica" w:hAnsi="Helvetica"/>
          <w:b/>
        </w:rPr>
        <w:t xml:space="preserve">Table </w:t>
      </w:r>
      <w:r w:rsidR="00B3252F" w:rsidRPr="00F003D4">
        <w:rPr>
          <w:rFonts w:ascii="Helvetica" w:hAnsi="Helvetica"/>
          <w:b/>
        </w:rPr>
        <w:t>6</w:t>
      </w:r>
      <w:r w:rsidRPr="00F003D4">
        <w:rPr>
          <w:rFonts w:ascii="Helvetica" w:hAnsi="Helvetica"/>
          <w:b/>
        </w:rPr>
        <w:t xml:space="preserve">. </w:t>
      </w:r>
      <w:r w:rsidR="00E11E08" w:rsidRPr="00F003D4">
        <w:rPr>
          <w:rFonts w:ascii="Helvetica" w:hAnsi="Helvetica"/>
          <w:b/>
        </w:rPr>
        <w:t xml:space="preserve">Maximum Probability </w:t>
      </w:r>
      <w:r w:rsidRPr="00F003D4">
        <w:rPr>
          <w:rFonts w:ascii="Helvetica" w:hAnsi="Helvetica"/>
          <w:b/>
        </w:rPr>
        <w:t>U</w:t>
      </w:r>
      <w:r w:rsidR="00E11E08" w:rsidRPr="00F003D4">
        <w:rPr>
          <w:rFonts w:ascii="Helvetica" w:hAnsi="Helvetica"/>
          <w:b/>
        </w:rPr>
        <w:t xml:space="preserve">sing </w:t>
      </w:r>
      <w:r w:rsidR="005D068B" w:rsidRPr="00F003D4">
        <w:rPr>
          <w:rFonts w:ascii="Helvetica" w:hAnsi="Helvetica"/>
          <w:b/>
        </w:rPr>
        <w:t>CPM</w:t>
      </w:r>
    </w:p>
    <w:tbl>
      <w:tblPr>
        <w:tblStyle w:val="TableGrid"/>
        <w:tblW w:w="0" w:type="auto"/>
        <w:tblInd w:w="-792" w:type="dxa"/>
        <w:tblLook w:val="04A0" w:firstRow="1" w:lastRow="0" w:firstColumn="1" w:lastColumn="0" w:noHBand="0" w:noVBand="1"/>
      </w:tblPr>
      <w:tblGrid>
        <w:gridCol w:w="1341"/>
        <w:gridCol w:w="817"/>
        <w:gridCol w:w="350"/>
        <w:gridCol w:w="817"/>
        <w:gridCol w:w="350"/>
        <w:gridCol w:w="817"/>
        <w:gridCol w:w="483"/>
        <w:gridCol w:w="817"/>
        <w:gridCol w:w="617"/>
        <w:gridCol w:w="817"/>
        <w:gridCol w:w="617"/>
        <w:gridCol w:w="706"/>
        <w:gridCol w:w="350"/>
        <w:gridCol w:w="749"/>
      </w:tblGrid>
      <w:tr w:rsidR="00563117" w:rsidRPr="00F003D4" w14:paraId="727AB848" w14:textId="547D7532" w:rsidTr="00563117">
        <w:tc>
          <w:tcPr>
            <w:tcW w:w="1341" w:type="dxa"/>
          </w:tcPr>
          <w:p w14:paraId="1AE5779A" w14:textId="77777777" w:rsidR="00965B7D" w:rsidRPr="00563117" w:rsidRDefault="0035564C" w:rsidP="00965B7D">
            <w:pPr>
              <w:rPr>
                <w:rFonts w:ascii="Helvetica" w:hAnsi="Helvetica"/>
                <w:sz w:val="24"/>
                <w:szCs w:val="24"/>
              </w:rPr>
            </w:pPr>
            <w:r w:rsidRPr="00563117">
              <w:rPr>
                <w:rFonts w:ascii="Helvetica" w:hAnsi="Helvetica"/>
                <w:sz w:val="24"/>
                <w:szCs w:val="24"/>
              </w:rPr>
              <w:t>Starting</w:t>
            </w:r>
          </w:p>
          <w:p w14:paraId="340743B7" w14:textId="4CBBE1D6" w:rsidR="0035564C" w:rsidRPr="00563117" w:rsidRDefault="00CC4E6C" w:rsidP="00965B7D">
            <w:pPr>
              <w:rPr>
                <w:rFonts w:ascii="Helvetica" w:hAnsi="Helvetica"/>
                <w:sz w:val="24"/>
                <w:szCs w:val="24"/>
              </w:rPr>
            </w:pPr>
            <w:r w:rsidRPr="00563117">
              <w:rPr>
                <w:rFonts w:ascii="Helvetica" w:hAnsi="Helvetica"/>
                <w:sz w:val="24"/>
                <w:szCs w:val="24"/>
              </w:rPr>
              <w:t>Genotype</w:t>
            </w:r>
          </w:p>
        </w:tc>
        <w:tc>
          <w:tcPr>
            <w:tcW w:w="0" w:type="auto"/>
          </w:tcPr>
          <w:p w14:paraId="2515A736" w14:textId="5441455F" w:rsidR="0035564C" w:rsidRPr="00563117" w:rsidRDefault="0035564C" w:rsidP="00E11E08">
            <w:pPr>
              <w:rPr>
                <w:rFonts w:ascii="Helvetica" w:hAnsi="Helvetica"/>
                <w:sz w:val="24"/>
                <w:szCs w:val="24"/>
              </w:rPr>
            </w:pPr>
            <w:r w:rsidRPr="00563117">
              <w:rPr>
                <w:rFonts w:ascii="Helvetica" w:hAnsi="Helvetica"/>
                <w:sz w:val="24"/>
                <w:szCs w:val="24"/>
              </w:rPr>
              <w:t>1 Step</w:t>
            </w:r>
          </w:p>
        </w:tc>
        <w:tc>
          <w:tcPr>
            <w:tcW w:w="0" w:type="auto"/>
          </w:tcPr>
          <w:p w14:paraId="24197B9E" w14:textId="34FA83D2" w:rsidR="0035564C" w:rsidRPr="00563117" w:rsidRDefault="0035564C" w:rsidP="00E11E08">
            <w:pPr>
              <w:rPr>
                <w:rFonts w:ascii="Helvetica" w:hAnsi="Helvetica"/>
                <w:sz w:val="24"/>
                <w:szCs w:val="24"/>
              </w:rPr>
            </w:pPr>
            <w:r w:rsidRPr="00563117">
              <w:rPr>
                <w:rFonts w:ascii="Helvetica" w:hAnsi="Helvetica"/>
                <w:sz w:val="24"/>
                <w:szCs w:val="24"/>
              </w:rPr>
              <w:t>#</w:t>
            </w:r>
          </w:p>
        </w:tc>
        <w:tc>
          <w:tcPr>
            <w:tcW w:w="0" w:type="auto"/>
          </w:tcPr>
          <w:p w14:paraId="15BD8DD0" w14:textId="2C9D2822" w:rsidR="0035564C" w:rsidRPr="00563117" w:rsidRDefault="0035564C" w:rsidP="00E11E08">
            <w:pPr>
              <w:rPr>
                <w:rFonts w:ascii="Helvetica" w:hAnsi="Helvetica"/>
                <w:sz w:val="24"/>
                <w:szCs w:val="24"/>
              </w:rPr>
            </w:pPr>
            <w:r w:rsidRPr="00563117">
              <w:rPr>
                <w:rFonts w:ascii="Helvetica" w:hAnsi="Helvetica"/>
                <w:sz w:val="24"/>
                <w:szCs w:val="24"/>
              </w:rPr>
              <w:t>2 Step</w:t>
            </w:r>
          </w:p>
        </w:tc>
        <w:tc>
          <w:tcPr>
            <w:tcW w:w="0" w:type="auto"/>
          </w:tcPr>
          <w:p w14:paraId="271B85F5" w14:textId="1CDFA7B7"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23F61F3C" w14:textId="3EC1AD20" w:rsidR="0035564C" w:rsidRPr="00563117" w:rsidRDefault="0035564C">
            <w:pPr>
              <w:rPr>
                <w:rFonts w:ascii="Helvetica" w:hAnsi="Helvetica"/>
                <w:sz w:val="24"/>
                <w:szCs w:val="24"/>
              </w:rPr>
            </w:pPr>
            <w:r w:rsidRPr="00563117">
              <w:rPr>
                <w:rFonts w:ascii="Helvetica" w:hAnsi="Helvetica"/>
                <w:sz w:val="24"/>
                <w:szCs w:val="24"/>
              </w:rPr>
              <w:t>3 Step</w:t>
            </w:r>
          </w:p>
        </w:tc>
        <w:tc>
          <w:tcPr>
            <w:tcW w:w="0" w:type="auto"/>
          </w:tcPr>
          <w:p w14:paraId="4C7ABE64" w14:textId="53E460E7"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029533A8" w14:textId="77777777" w:rsidR="0035564C" w:rsidRPr="00563117" w:rsidRDefault="0035564C">
            <w:pPr>
              <w:rPr>
                <w:rFonts w:ascii="Helvetica" w:hAnsi="Helvetica"/>
                <w:sz w:val="24"/>
                <w:szCs w:val="24"/>
              </w:rPr>
            </w:pPr>
            <w:r w:rsidRPr="00563117">
              <w:rPr>
                <w:rFonts w:ascii="Helvetica" w:hAnsi="Helvetica"/>
                <w:sz w:val="24"/>
                <w:szCs w:val="24"/>
              </w:rPr>
              <w:t xml:space="preserve">4 </w:t>
            </w:r>
          </w:p>
          <w:p w14:paraId="3418FCE4" w14:textId="30EB5D78" w:rsidR="0035564C" w:rsidRPr="00563117" w:rsidRDefault="0035564C">
            <w:pPr>
              <w:rPr>
                <w:rFonts w:ascii="Helvetica" w:hAnsi="Helvetica"/>
                <w:sz w:val="24"/>
                <w:szCs w:val="24"/>
              </w:rPr>
            </w:pPr>
            <w:r w:rsidRPr="00563117">
              <w:rPr>
                <w:rFonts w:ascii="Helvetica" w:hAnsi="Helvetica"/>
                <w:sz w:val="24"/>
                <w:szCs w:val="24"/>
              </w:rPr>
              <w:t>Step</w:t>
            </w:r>
          </w:p>
        </w:tc>
        <w:tc>
          <w:tcPr>
            <w:tcW w:w="0" w:type="auto"/>
          </w:tcPr>
          <w:p w14:paraId="3A7B6FB3" w14:textId="21EDCBE2"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3DAA843B" w14:textId="4A8A6617" w:rsidR="0035564C" w:rsidRPr="00563117" w:rsidRDefault="0035564C">
            <w:pPr>
              <w:rPr>
                <w:rFonts w:ascii="Helvetica" w:hAnsi="Helvetica"/>
                <w:sz w:val="24"/>
                <w:szCs w:val="24"/>
              </w:rPr>
            </w:pPr>
            <w:r w:rsidRPr="00563117">
              <w:rPr>
                <w:rFonts w:ascii="Helvetica" w:hAnsi="Helvetica"/>
                <w:sz w:val="24"/>
                <w:szCs w:val="24"/>
              </w:rPr>
              <w:t>5 Step</w:t>
            </w:r>
          </w:p>
        </w:tc>
        <w:tc>
          <w:tcPr>
            <w:tcW w:w="0" w:type="auto"/>
          </w:tcPr>
          <w:p w14:paraId="6270A68A" w14:textId="1FC469AE"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3C1773CB" w14:textId="1AB65159" w:rsidR="0035564C" w:rsidRPr="00563117" w:rsidRDefault="00ED0015" w:rsidP="00ED0015">
            <w:pPr>
              <w:rPr>
                <w:rFonts w:ascii="Helvetica" w:hAnsi="Helvetica"/>
                <w:sz w:val="24"/>
                <w:szCs w:val="24"/>
              </w:rPr>
            </w:pPr>
            <w:r w:rsidRPr="00563117">
              <w:rPr>
                <w:rFonts w:ascii="Helvetica" w:hAnsi="Helvetica"/>
                <w:sz w:val="24"/>
                <w:szCs w:val="24"/>
              </w:rPr>
              <w:t>6 Step</w:t>
            </w:r>
          </w:p>
        </w:tc>
        <w:tc>
          <w:tcPr>
            <w:tcW w:w="0" w:type="auto"/>
          </w:tcPr>
          <w:p w14:paraId="317A1B86" w14:textId="1F3C527A" w:rsidR="0035564C" w:rsidRPr="00563117" w:rsidRDefault="00ED0015">
            <w:pPr>
              <w:rPr>
                <w:rFonts w:ascii="Helvetica" w:hAnsi="Helvetica"/>
                <w:sz w:val="24"/>
                <w:szCs w:val="24"/>
              </w:rPr>
            </w:pPr>
            <w:r w:rsidRPr="00563117">
              <w:rPr>
                <w:rFonts w:ascii="Helvetica" w:hAnsi="Helvetica"/>
                <w:sz w:val="24"/>
                <w:szCs w:val="24"/>
              </w:rPr>
              <w:t>#</w:t>
            </w:r>
          </w:p>
        </w:tc>
        <w:tc>
          <w:tcPr>
            <w:tcW w:w="0" w:type="auto"/>
          </w:tcPr>
          <w:p w14:paraId="3AB34FFB" w14:textId="30B52C88" w:rsidR="0035564C" w:rsidRPr="00563117" w:rsidRDefault="0035564C">
            <w:pPr>
              <w:rPr>
                <w:rFonts w:ascii="Helvetica" w:hAnsi="Helvetica"/>
                <w:sz w:val="24"/>
                <w:szCs w:val="24"/>
              </w:rPr>
            </w:pPr>
            <w:r w:rsidRPr="00563117">
              <w:rPr>
                <w:rFonts w:ascii="Helvetica" w:hAnsi="Helvetica"/>
                <w:sz w:val="24"/>
                <w:szCs w:val="24"/>
              </w:rPr>
              <w:t>Total</w:t>
            </w:r>
          </w:p>
          <w:p w14:paraId="6C05F446" w14:textId="5F54C5F3" w:rsidR="0035564C" w:rsidRPr="00563117" w:rsidRDefault="0035564C">
            <w:pPr>
              <w:rPr>
                <w:rFonts w:ascii="Helvetica" w:hAnsi="Helvetica"/>
                <w:sz w:val="24"/>
                <w:szCs w:val="24"/>
              </w:rPr>
            </w:pPr>
            <w:r w:rsidRPr="00563117">
              <w:rPr>
                <w:rFonts w:ascii="Helvetica" w:hAnsi="Helvetica"/>
                <w:sz w:val="24"/>
                <w:szCs w:val="24"/>
              </w:rPr>
              <w:t>#</w:t>
            </w:r>
          </w:p>
        </w:tc>
      </w:tr>
      <w:tr w:rsidR="00563117" w:rsidRPr="00F003D4" w14:paraId="2B2B6F11" w14:textId="3B791DF6" w:rsidTr="00563117">
        <w:tc>
          <w:tcPr>
            <w:tcW w:w="1341" w:type="dxa"/>
          </w:tcPr>
          <w:p w14:paraId="68FCA547" w14:textId="0C10107A" w:rsidR="0035564C" w:rsidRPr="00563117" w:rsidRDefault="0035564C">
            <w:pPr>
              <w:rPr>
                <w:rFonts w:ascii="Helvetica" w:hAnsi="Helvetica"/>
                <w:sz w:val="24"/>
                <w:szCs w:val="24"/>
              </w:rPr>
            </w:pPr>
            <w:r w:rsidRPr="00563117">
              <w:rPr>
                <w:rFonts w:ascii="Helvetica" w:hAnsi="Helvetica"/>
                <w:sz w:val="24"/>
                <w:szCs w:val="24"/>
              </w:rPr>
              <w:t>1000</w:t>
            </w:r>
          </w:p>
        </w:tc>
        <w:tc>
          <w:tcPr>
            <w:tcW w:w="0" w:type="auto"/>
          </w:tcPr>
          <w:p w14:paraId="3F4F973F" w14:textId="670F210E" w:rsidR="0035564C" w:rsidRPr="00563117" w:rsidRDefault="0035564C">
            <w:pPr>
              <w:rPr>
                <w:rFonts w:ascii="Helvetica" w:hAnsi="Helvetica"/>
                <w:sz w:val="24"/>
                <w:szCs w:val="24"/>
              </w:rPr>
            </w:pPr>
            <w:r w:rsidRPr="00563117">
              <w:rPr>
                <w:rFonts w:ascii="Helvetica" w:hAnsi="Helvetica"/>
                <w:sz w:val="24"/>
                <w:szCs w:val="24"/>
              </w:rPr>
              <w:t>1.0</w:t>
            </w:r>
          </w:p>
        </w:tc>
        <w:tc>
          <w:tcPr>
            <w:tcW w:w="0" w:type="auto"/>
          </w:tcPr>
          <w:p w14:paraId="4BD48645" w14:textId="4A74043B"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3F5D9033" w14:textId="00A81905" w:rsidR="0035564C" w:rsidRPr="00563117" w:rsidRDefault="0035564C">
            <w:pPr>
              <w:rPr>
                <w:rFonts w:ascii="Helvetica" w:hAnsi="Helvetica"/>
                <w:sz w:val="24"/>
                <w:szCs w:val="24"/>
              </w:rPr>
            </w:pPr>
            <w:r w:rsidRPr="00563117">
              <w:rPr>
                <w:rFonts w:ascii="Helvetica" w:hAnsi="Helvetica"/>
                <w:sz w:val="24"/>
                <w:szCs w:val="24"/>
              </w:rPr>
              <w:t>1.0</w:t>
            </w:r>
          </w:p>
        </w:tc>
        <w:tc>
          <w:tcPr>
            <w:tcW w:w="0" w:type="auto"/>
          </w:tcPr>
          <w:p w14:paraId="18131060" w14:textId="1CE123CA" w:rsidR="0035564C" w:rsidRPr="00563117" w:rsidRDefault="0035564C">
            <w:pPr>
              <w:rPr>
                <w:rFonts w:ascii="Helvetica" w:hAnsi="Helvetica"/>
                <w:sz w:val="24"/>
                <w:szCs w:val="24"/>
              </w:rPr>
            </w:pPr>
            <w:r w:rsidRPr="00563117">
              <w:rPr>
                <w:rFonts w:ascii="Helvetica" w:hAnsi="Helvetica"/>
                <w:sz w:val="24"/>
                <w:szCs w:val="24"/>
              </w:rPr>
              <w:t>3</w:t>
            </w:r>
          </w:p>
        </w:tc>
        <w:tc>
          <w:tcPr>
            <w:tcW w:w="0" w:type="auto"/>
          </w:tcPr>
          <w:p w14:paraId="0371D497" w14:textId="65EEDFF8" w:rsidR="0035564C" w:rsidRPr="00563117" w:rsidRDefault="0035564C">
            <w:pPr>
              <w:rPr>
                <w:rFonts w:ascii="Helvetica" w:hAnsi="Helvetica"/>
                <w:sz w:val="24"/>
                <w:szCs w:val="24"/>
              </w:rPr>
            </w:pPr>
            <w:r w:rsidRPr="00563117">
              <w:rPr>
                <w:rFonts w:ascii="Helvetica" w:hAnsi="Helvetica"/>
                <w:sz w:val="24"/>
                <w:szCs w:val="24"/>
              </w:rPr>
              <w:t>1.0</w:t>
            </w:r>
          </w:p>
        </w:tc>
        <w:tc>
          <w:tcPr>
            <w:tcW w:w="0" w:type="auto"/>
          </w:tcPr>
          <w:p w14:paraId="025CD203" w14:textId="6338890D" w:rsidR="0035564C" w:rsidRPr="00563117" w:rsidRDefault="0035564C">
            <w:pPr>
              <w:rPr>
                <w:rFonts w:ascii="Helvetica" w:hAnsi="Helvetica"/>
                <w:sz w:val="24"/>
                <w:szCs w:val="24"/>
              </w:rPr>
            </w:pPr>
            <w:r w:rsidRPr="00563117">
              <w:rPr>
                <w:rFonts w:ascii="Helvetica" w:hAnsi="Helvetica"/>
                <w:sz w:val="24"/>
                <w:szCs w:val="24"/>
              </w:rPr>
              <w:t>7</w:t>
            </w:r>
          </w:p>
        </w:tc>
        <w:tc>
          <w:tcPr>
            <w:tcW w:w="0" w:type="auto"/>
          </w:tcPr>
          <w:p w14:paraId="40F55316" w14:textId="1BE6DA99" w:rsidR="0035564C" w:rsidRPr="00563117" w:rsidRDefault="0035564C">
            <w:pPr>
              <w:rPr>
                <w:rFonts w:ascii="Helvetica" w:hAnsi="Helvetica"/>
                <w:sz w:val="24"/>
                <w:szCs w:val="24"/>
              </w:rPr>
            </w:pPr>
            <w:r w:rsidRPr="00563117">
              <w:rPr>
                <w:rFonts w:ascii="Helvetica" w:hAnsi="Helvetica"/>
                <w:sz w:val="24"/>
                <w:szCs w:val="24"/>
              </w:rPr>
              <w:t>1.0</w:t>
            </w:r>
          </w:p>
        </w:tc>
        <w:tc>
          <w:tcPr>
            <w:tcW w:w="0" w:type="auto"/>
          </w:tcPr>
          <w:p w14:paraId="3883FEC1" w14:textId="6DAF1C4C" w:rsidR="0035564C" w:rsidRPr="00563117" w:rsidRDefault="0035564C">
            <w:pPr>
              <w:rPr>
                <w:rFonts w:ascii="Helvetica" w:hAnsi="Helvetica"/>
                <w:sz w:val="24"/>
                <w:szCs w:val="24"/>
              </w:rPr>
            </w:pPr>
            <w:r w:rsidRPr="00563117">
              <w:rPr>
                <w:rFonts w:ascii="Helvetica" w:hAnsi="Helvetica"/>
                <w:sz w:val="24"/>
                <w:szCs w:val="24"/>
              </w:rPr>
              <w:t>15</w:t>
            </w:r>
          </w:p>
        </w:tc>
        <w:tc>
          <w:tcPr>
            <w:tcW w:w="0" w:type="auto"/>
          </w:tcPr>
          <w:p w14:paraId="1E814F9B" w14:textId="2C78FCB9" w:rsidR="0035564C" w:rsidRPr="00563117" w:rsidRDefault="0035564C">
            <w:pPr>
              <w:rPr>
                <w:rFonts w:ascii="Helvetica" w:hAnsi="Helvetica"/>
                <w:sz w:val="24"/>
                <w:szCs w:val="24"/>
              </w:rPr>
            </w:pPr>
            <w:r w:rsidRPr="00563117">
              <w:rPr>
                <w:rFonts w:ascii="Helvetica" w:hAnsi="Helvetica"/>
                <w:sz w:val="24"/>
                <w:szCs w:val="24"/>
              </w:rPr>
              <w:t>1.0</w:t>
            </w:r>
          </w:p>
        </w:tc>
        <w:tc>
          <w:tcPr>
            <w:tcW w:w="0" w:type="auto"/>
          </w:tcPr>
          <w:p w14:paraId="43D1506F" w14:textId="506D893B"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31</w:t>
            </w:r>
          </w:p>
        </w:tc>
        <w:tc>
          <w:tcPr>
            <w:tcW w:w="0" w:type="auto"/>
          </w:tcPr>
          <w:p w14:paraId="30F3CD78"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ACF64CA" w14:textId="6AC20983"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307F3C03" w14:textId="347EAD69"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165A4948" w14:textId="1C2E0A2C" w:rsidTr="00563117">
        <w:tc>
          <w:tcPr>
            <w:tcW w:w="1341" w:type="dxa"/>
          </w:tcPr>
          <w:p w14:paraId="3C50BB43" w14:textId="4E1CD1C7" w:rsidR="0035564C" w:rsidRPr="00563117" w:rsidRDefault="0035564C">
            <w:pPr>
              <w:rPr>
                <w:rFonts w:ascii="Helvetica" w:hAnsi="Helvetica"/>
                <w:sz w:val="24"/>
                <w:szCs w:val="24"/>
              </w:rPr>
            </w:pPr>
            <w:r w:rsidRPr="00563117">
              <w:rPr>
                <w:rFonts w:ascii="Helvetica" w:hAnsi="Helvetica"/>
                <w:sz w:val="24"/>
                <w:szCs w:val="24"/>
              </w:rPr>
              <w:t>0100</w:t>
            </w:r>
          </w:p>
        </w:tc>
        <w:tc>
          <w:tcPr>
            <w:tcW w:w="0" w:type="auto"/>
          </w:tcPr>
          <w:p w14:paraId="632D571E" w14:textId="5FD325B8"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4DDACF2D" w14:textId="425AFF53"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002CDC40" w14:textId="332FDA69"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66DC8FBF" w14:textId="0426BD0D" w:rsidR="0035564C" w:rsidRPr="00563117" w:rsidRDefault="0035564C">
            <w:pPr>
              <w:rPr>
                <w:rFonts w:ascii="Helvetica" w:hAnsi="Helvetica"/>
                <w:sz w:val="24"/>
                <w:szCs w:val="24"/>
              </w:rPr>
            </w:pPr>
            <w:r w:rsidRPr="00563117">
              <w:rPr>
                <w:rFonts w:ascii="Helvetica" w:hAnsi="Helvetica"/>
                <w:sz w:val="24"/>
                <w:szCs w:val="24"/>
              </w:rPr>
              <w:t>5</w:t>
            </w:r>
          </w:p>
        </w:tc>
        <w:tc>
          <w:tcPr>
            <w:tcW w:w="0" w:type="auto"/>
          </w:tcPr>
          <w:p w14:paraId="540A2DBC" w14:textId="2E680034"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3DF8C2E" w14:textId="7295938B" w:rsidR="0035564C" w:rsidRPr="00563117" w:rsidRDefault="0035564C" w:rsidP="00FE1C4D">
            <w:pPr>
              <w:rPr>
                <w:rFonts w:ascii="Helvetica" w:hAnsi="Helvetica"/>
                <w:sz w:val="24"/>
                <w:szCs w:val="24"/>
              </w:rPr>
            </w:pPr>
            <w:r w:rsidRPr="00563117">
              <w:rPr>
                <w:rFonts w:ascii="Helvetica" w:hAnsi="Helvetica"/>
                <w:sz w:val="24"/>
                <w:szCs w:val="24"/>
              </w:rPr>
              <w:t>25</w:t>
            </w:r>
          </w:p>
        </w:tc>
        <w:tc>
          <w:tcPr>
            <w:tcW w:w="0" w:type="auto"/>
          </w:tcPr>
          <w:p w14:paraId="25895EC4" w14:textId="3DF179EF"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DE4826B" w14:textId="0BDC7C22" w:rsidR="0035564C" w:rsidRPr="00563117" w:rsidRDefault="0035564C" w:rsidP="00AB626D">
            <w:pPr>
              <w:rPr>
                <w:rFonts w:ascii="Helvetica" w:hAnsi="Helvetica"/>
                <w:sz w:val="24"/>
                <w:szCs w:val="24"/>
              </w:rPr>
            </w:pPr>
            <w:r w:rsidRPr="00563117">
              <w:rPr>
                <w:rFonts w:ascii="Helvetica" w:hAnsi="Helvetica"/>
                <w:sz w:val="24"/>
                <w:szCs w:val="24"/>
              </w:rPr>
              <w:t>124</w:t>
            </w:r>
          </w:p>
        </w:tc>
        <w:tc>
          <w:tcPr>
            <w:tcW w:w="0" w:type="auto"/>
          </w:tcPr>
          <w:p w14:paraId="2205426C" w14:textId="3AD0F8C5"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4BE6C0F3" w14:textId="1536759A"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627</w:t>
            </w:r>
          </w:p>
        </w:tc>
        <w:tc>
          <w:tcPr>
            <w:tcW w:w="0" w:type="auto"/>
          </w:tcPr>
          <w:p w14:paraId="6635D237"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C3E7BC2" w14:textId="141E3722"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2D48ED9D" w14:textId="015A9CD0"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49EA2771" w14:textId="61D05947" w:rsidTr="00563117">
        <w:tc>
          <w:tcPr>
            <w:tcW w:w="1341" w:type="dxa"/>
          </w:tcPr>
          <w:p w14:paraId="20BA015C" w14:textId="485F3A4D" w:rsidR="0035564C" w:rsidRPr="00563117" w:rsidRDefault="0035564C">
            <w:pPr>
              <w:rPr>
                <w:rFonts w:ascii="Helvetica" w:hAnsi="Helvetica"/>
                <w:sz w:val="24"/>
                <w:szCs w:val="24"/>
              </w:rPr>
            </w:pPr>
            <w:r w:rsidRPr="00563117">
              <w:rPr>
                <w:rFonts w:ascii="Helvetica" w:hAnsi="Helvetica"/>
                <w:sz w:val="24"/>
                <w:szCs w:val="24"/>
              </w:rPr>
              <w:t>0010</w:t>
            </w:r>
          </w:p>
        </w:tc>
        <w:tc>
          <w:tcPr>
            <w:tcW w:w="0" w:type="auto"/>
          </w:tcPr>
          <w:p w14:paraId="48AA39AC" w14:textId="3801FA2E" w:rsidR="0035564C" w:rsidRPr="00563117" w:rsidRDefault="0035564C">
            <w:pPr>
              <w:rPr>
                <w:rFonts w:ascii="Helvetica" w:hAnsi="Helvetica"/>
                <w:sz w:val="24"/>
                <w:szCs w:val="24"/>
              </w:rPr>
            </w:pPr>
            <w:r w:rsidRPr="00563117">
              <w:rPr>
                <w:rFonts w:ascii="Helvetica" w:hAnsi="Helvetica"/>
                <w:sz w:val="24"/>
                <w:szCs w:val="24"/>
              </w:rPr>
              <w:t>0.387</w:t>
            </w:r>
          </w:p>
        </w:tc>
        <w:tc>
          <w:tcPr>
            <w:tcW w:w="0" w:type="auto"/>
          </w:tcPr>
          <w:p w14:paraId="77AC533C" w14:textId="3EE7872F"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1AD2F4B9" w14:textId="5E4AD3CD" w:rsidR="0035564C" w:rsidRPr="00563117" w:rsidRDefault="0035564C">
            <w:pPr>
              <w:rPr>
                <w:rFonts w:ascii="Helvetica" w:hAnsi="Helvetica"/>
                <w:sz w:val="24"/>
                <w:szCs w:val="24"/>
              </w:rPr>
            </w:pPr>
            <w:r w:rsidRPr="00563117">
              <w:rPr>
                <w:rFonts w:ascii="Helvetica" w:hAnsi="Helvetica"/>
                <w:sz w:val="24"/>
                <w:szCs w:val="24"/>
              </w:rPr>
              <w:t>0.387</w:t>
            </w:r>
          </w:p>
        </w:tc>
        <w:tc>
          <w:tcPr>
            <w:tcW w:w="0" w:type="auto"/>
          </w:tcPr>
          <w:p w14:paraId="7031214F" w14:textId="48285336" w:rsidR="0035564C" w:rsidRPr="00563117" w:rsidRDefault="0035564C">
            <w:pPr>
              <w:rPr>
                <w:rFonts w:ascii="Helvetica" w:hAnsi="Helvetica"/>
                <w:sz w:val="24"/>
                <w:szCs w:val="24"/>
              </w:rPr>
            </w:pPr>
            <w:r w:rsidRPr="00563117">
              <w:rPr>
                <w:rFonts w:ascii="Helvetica" w:hAnsi="Helvetica"/>
                <w:sz w:val="24"/>
                <w:szCs w:val="24"/>
              </w:rPr>
              <w:t>2</w:t>
            </w:r>
          </w:p>
        </w:tc>
        <w:tc>
          <w:tcPr>
            <w:tcW w:w="0" w:type="auto"/>
          </w:tcPr>
          <w:p w14:paraId="2A032FEE" w14:textId="6F4A2BEC" w:rsidR="0035564C" w:rsidRPr="00563117" w:rsidRDefault="0035564C" w:rsidP="00FE1C4D">
            <w:pPr>
              <w:rPr>
                <w:rFonts w:ascii="Helvetica" w:hAnsi="Helvetica"/>
                <w:sz w:val="24"/>
                <w:szCs w:val="24"/>
              </w:rPr>
            </w:pPr>
            <w:r w:rsidRPr="00563117">
              <w:rPr>
                <w:rFonts w:ascii="Helvetica" w:hAnsi="Helvetica"/>
                <w:sz w:val="24"/>
                <w:szCs w:val="24"/>
              </w:rPr>
              <w:t>0.444</w:t>
            </w:r>
          </w:p>
        </w:tc>
        <w:tc>
          <w:tcPr>
            <w:tcW w:w="0" w:type="auto"/>
          </w:tcPr>
          <w:p w14:paraId="5F0E5826" w14:textId="01D3BF21"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57528551" w14:textId="5F5B8771" w:rsidR="0035564C" w:rsidRPr="00563117" w:rsidRDefault="0035564C" w:rsidP="00AB626D">
            <w:pPr>
              <w:rPr>
                <w:rFonts w:ascii="Helvetica" w:hAnsi="Helvetica"/>
                <w:sz w:val="24"/>
                <w:szCs w:val="24"/>
              </w:rPr>
            </w:pPr>
            <w:r w:rsidRPr="00563117">
              <w:rPr>
                <w:rFonts w:ascii="Helvetica" w:hAnsi="Helvetica"/>
                <w:sz w:val="24"/>
                <w:szCs w:val="24"/>
              </w:rPr>
              <w:t>0.444</w:t>
            </w:r>
          </w:p>
        </w:tc>
        <w:tc>
          <w:tcPr>
            <w:tcW w:w="0" w:type="auto"/>
          </w:tcPr>
          <w:p w14:paraId="4B64E388" w14:textId="58E932A8" w:rsidR="0035564C" w:rsidRPr="00563117" w:rsidRDefault="0035564C">
            <w:pPr>
              <w:rPr>
                <w:rFonts w:ascii="Helvetica" w:hAnsi="Helvetica"/>
                <w:sz w:val="24"/>
                <w:szCs w:val="24"/>
              </w:rPr>
            </w:pPr>
            <w:r w:rsidRPr="00563117">
              <w:rPr>
                <w:rFonts w:ascii="Helvetica" w:hAnsi="Helvetica"/>
                <w:sz w:val="24"/>
                <w:szCs w:val="24"/>
              </w:rPr>
              <w:t>9</w:t>
            </w:r>
          </w:p>
        </w:tc>
        <w:tc>
          <w:tcPr>
            <w:tcW w:w="0" w:type="auto"/>
          </w:tcPr>
          <w:p w14:paraId="13D155B0" w14:textId="426C2F71" w:rsidR="0035564C" w:rsidRPr="00563117" w:rsidRDefault="0035564C">
            <w:pPr>
              <w:rPr>
                <w:rFonts w:ascii="Helvetica" w:hAnsi="Helvetica"/>
                <w:sz w:val="24"/>
                <w:szCs w:val="24"/>
              </w:rPr>
            </w:pPr>
            <w:r w:rsidRPr="00563117">
              <w:rPr>
                <w:rFonts w:ascii="Helvetica" w:hAnsi="Helvetica"/>
                <w:sz w:val="24"/>
                <w:szCs w:val="24"/>
              </w:rPr>
              <w:t>0.471</w:t>
            </w:r>
          </w:p>
        </w:tc>
        <w:tc>
          <w:tcPr>
            <w:tcW w:w="0" w:type="auto"/>
          </w:tcPr>
          <w:p w14:paraId="7DF65BD8" w14:textId="654A4E43"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3FD30CB5"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2DEFC388" w14:textId="39CE7108"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10FDF04F" w14:textId="541E6AB0"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33B5FEF2" w14:textId="78F8AF4F" w:rsidTr="00563117">
        <w:tc>
          <w:tcPr>
            <w:tcW w:w="1341" w:type="dxa"/>
          </w:tcPr>
          <w:p w14:paraId="36F7E701" w14:textId="084C77EA" w:rsidR="0035564C" w:rsidRPr="00563117" w:rsidRDefault="0035564C">
            <w:pPr>
              <w:rPr>
                <w:rFonts w:ascii="Helvetica" w:hAnsi="Helvetica"/>
                <w:sz w:val="24"/>
                <w:szCs w:val="24"/>
              </w:rPr>
            </w:pPr>
            <w:r w:rsidRPr="00563117">
              <w:rPr>
                <w:rFonts w:ascii="Helvetica" w:hAnsi="Helvetica"/>
                <w:sz w:val="24"/>
                <w:szCs w:val="24"/>
              </w:rPr>
              <w:t>0001</w:t>
            </w:r>
          </w:p>
        </w:tc>
        <w:tc>
          <w:tcPr>
            <w:tcW w:w="0" w:type="auto"/>
          </w:tcPr>
          <w:p w14:paraId="731BF427" w14:textId="5339F30F" w:rsidR="0035564C" w:rsidRPr="00563117" w:rsidRDefault="0035564C">
            <w:pPr>
              <w:rPr>
                <w:rFonts w:ascii="Helvetica" w:hAnsi="Helvetica"/>
                <w:sz w:val="24"/>
                <w:szCs w:val="24"/>
              </w:rPr>
            </w:pPr>
            <w:r w:rsidRPr="00563117">
              <w:rPr>
                <w:rFonts w:ascii="Helvetica" w:hAnsi="Helvetica"/>
                <w:sz w:val="24"/>
                <w:szCs w:val="24"/>
              </w:rPr>
              <w:t>0.287</w:t>
            </w:r>
          </w:p>
        </w:tc>
        <w:tc>
          <w:tcPr>
            <w:tcW w:w="0" w:type="auto"/>
          </w:tcPr>
          <w:p w14:paraId="5038BADB" w14:textId="712E703F"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5F65D9BE" w14:textId="290216FD" w:rsidR="0035564C" w:rsidRPr="00563117" w:rsidRDefault="0035564C">
            <w:pPr>
              <w:rPr>
                <w:rFonts w:ascii="Helvetica" w:hAnsi="Helvetica"/>
                <w:sz w:val="24"/>
                <w:szCs w:val="24"/>
              </w:rPr>
            </w:pPr>
            <w:r w:rsidRPr="00563117">
              <w:rPr>
                <w:rFonts w:ascii="Helvetica" w:hAnsi="Helvetica"/>
                <w:sz w:val="24"/>
                <w:szCs w:val="24"/>
              </w:rPr>
              <w:t>0.287</w:t>
            </w:r>
          </w:p>
        </w:tc>
        <w:tc>
          <w:tcPr>
            <w:tcW w:w="0" w:type="auto"/>
          </w:tcPr>
          <w:p w14:paraId="1DB2790D" w14:textId="7996D95D" w:rsidR="0035564C" w:rsidRPr="00563117" w:rsidRDefault="0035564C" w:rsidP="00585B9F">
            <w:pPr>
              <w:rPr>
                <w:rFonts w:ascii="Helvetica" w:hAnsi="Helvetica"/>
                <w:sz w:val="24"/>
                <w:szCs w:val="24"/>
              </w:rPr>
            </w:pPr>
            <w:r w:rsidRPr="00563117">
              <w:rPr>
                <w:rFonts w:ascii="Helvetica" w:hAnsi="Helvetica"/>
                <w:sz w:val="24"/>
                <w:szCs w:val="24"/>
              </w:rPr>
              <w:t>1</w:t>
            </w:r>
          </w:p>
        </w:tc>
        <w:tc>
          <w:tcPr>
            <w:tcW w:w="0" w:type="auto"/>
          </w:tcPr>
          <w:p w14:paraId="615F39B2" w14:textId="27D7D27B" w:rsidR="0035564C" w:rsidRPr="00563117" w:rsidRDefault="0035564C" w:rsidP="00585B9F">
            <w:pPr>
              <w:rPr>
                <w:rFonts w:ascii="Helvetica" w:hAnsi="Helvetica"/>
                <w:sz w:val="24"/>
                <w:szCs w:val="24"/>
              </w:rPr>
            </w:pPr>
            <w:r w:rsidRPr="00563117">
              <w:rPr>
                <w:rFonts w:ascii="Helvetica" w:hAnsi="Helvetica"/>
                <w:sz w:val="24"/>
                <w:szCs w:val="24"/>
              </w:rPr>
              <w:t>0.559</w:t>
            </w:r>
          </w:p>
        </w:tc>
        <w:tc>
          <w:tcPr>
            <w:tcW w:w="0" w:type="auto"/>
          </w:tcPr>
          <w:p w14:paraId="14D2EAB1" w14:textId="33580518" w:rsidR="0035564C" w:rsidRPr="00563117" w:rsidRDefault="0035564C">
            <w:pPr>
              <w:rPr>
                <w:rFonts w:ascii="Helvetica" w:hAnsi="Helvetica"/>
                <w:sz w:val="24"/>
                <w:szCs w:val="24"/>
              </w:rPr>
            </w:pPr>
            <w:r w:rsidRPr="00563117">
              <w:rPr>
                <w:rFonts w:ascii="Helvetica" w:hAnsi="Helvetica"/>
                <w:sz w:val="24"/>
                <w:szCs w:val="24"/>
              </w:rPr>
              <w:t>2</w:t>
            </w:r>
          </w:p>
        </w:tc>
        <w:tc>
          <w:tcPr>
            <w:tcW w:w="0" w:type="auto"/>
          </w:tcPr>
          <w:p w14:paraId="1D353C2E" w14:textId="44589181" w:rsidR="0035564C" w:rsidRPr="00563117" w:rsidRDefault="0035564C">
            <w:pPr>
              <w:rPr>
                <w:rFonts w:ascii="Helvetica" w:hAnsi="Helvetica"/>
                <w:sz w:val="24"/>
                <w:szCs w:val="24"/>
              </w:rPr>
            </w:pPr>
            <w:r w:rsidRPr="00563117">
              <w:rPr>
                <w:rFonts w:ascii="Helvetica" w:hAnsi="Helvetica"/>
                <w:sz w:val="24"/>
                <w:szCs w:val="24"/>
              </w:rPr>
              <w:t>0.559</w:t>
            </w:r>
          </w:p>
        </w:tc>
        <w:tc>
          <w:tcPr>
            <w:tcW w:w="0" w:type="auto"/>
          </w:tcPr>
          <w:p w14:paraId="7186B7BC" w14:textId="30A43076"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0" w:type="auto"/>
          </w:tcPr>
          <w:p w14:paraId="1E527460" w14:textId="7879BE4E" w:rsidR="0035564C" w:rsidRPr="00563117" w:rsidRDefault="0035564C">
            <w:pPr>
              <w:rPr>
                <w:rFonts w:ascii="Helvetica" w:hAnsi="Helvetica"/>
                <w:sz w:val="24"/>
                <w:szCs w:val="24"/>
              </w:rPr>
            </w:pPr>
            <w:r w:rsidRPr="00563117">
              <w:rPr>
                <w:rFonts w:ascii="Helvetica" w:hAnsi="Helvetica"/>
                <w:sz w:val="24"/>
                <w:szCs w:val="24"/>
              </w:rPr>
              <w:t>0.635</w:t>
            </w:r>
          </w:p>
        </w:tc>
        <w:tc>
          <w:tcPr>
            <w:tcW w:w="0" w:type="auto"/>
          </w:tcPr>
          <w:p w14:paraId="65151B81" w14:textId="6EA95ED1"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0" w:type="auto"/>
          </w:tcPr>
          <w:p w14:paraId="493ACDDD"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6A326BC" w14:textId="1E9B5C90"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76A54C5" w14:textId="622D159E"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4B5A46CD" w14:textId="4542F922" w:rsidTr="00563117">
        <w:tc>
          <w:tcPr>
            <w:tcW w:w="1341" w:type="dxa"/>
          </w:tcPr>
          <w:p w14:paraId="68025C55" w14:textId="78A0FA9C" w:rsidR="0035564C" w:rsidRPr="00563117" w:rsidRDefault="0035564C">
            <w:pPr>
              <w:rPr>
                <w:rFonts w:ascii="Helvetica" w:hAnsi="Helvetica"/>
                <w:sz w:val="24"/>
                <w:szCs w:val="24"/>
              </w:rPr>
            </w:pPr>
            <w:r w:rsidRPr="00563117">
              <w:rPr>
                <w:rFonts w:ascii="Helvetica" w:hAnsi="Helvetica"/>
                <w:sz w:val="24"/>
                <w:szCs w:val="24"/>
              </w:rPr>
              <w:t>1100</w:t>
            </w:r>
          </w:p>
        </w:tc>
        <w:tc>
          <w:tcPr>
            <w:tcW w:w="0" w:type="auto"/>
          </w:tcPr>
          <w:p w14:paraId="498DC320" w14:textId="77777777" w:rsidR="0035564C" w:rsidRPr="00563117" w:rsidRDefault="0035564C">
            <w:pPr>
              <w:rPr>
                <w:rFonts w:ascii="Helvetica" w:hAnsi="Helvetica"/>
                <w:sz w:val="24"/>
                <w:szCs w:val="24"/>
              </w:rPr>
            </w:pPr>
          </w:p>
        </w:tc>
        <w:tc>
          <w:tcPr>
            <w:tcW w:w="0" w:type="auto"/>
          </w:tcPr>
          <w:p w14:paraId="66615EAE" w14:textId="127264B2" w:rsidR="0035564C" w:rsidRPr="00563117" w:rsidRDefault="0035564C">
            <w:pPr>
              <w:rPr>
                <w:rFonts w:ascii="Helvetica" w:hAnsi="Helvetica"/>
                <w:sz w:val="24"/>
                <w:szCs w:val="24"/>
              </w:rPr>
            </w:pPr>
          </w:p>
        </w:tc>
        <w:tc>
          <w:tcPr>
            <w:tcW w:w="0" w:type="auto"/>
          </w:tcPr>
          <w:p w14:paraId="3D9D2197" w14:textId="2B654052"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7ABE342" w14:textId="0B83FF0A" w:rsidR="0035564C" w:rsidRPr="00563117" w:rsidRDefault="0035564C" w:rsidP="00585B9F">
            <w:pPr>
              <w:rPr>
                <w:rFonts w:ascii="Helvetica" w:hAnsi="Helvetica"/>
                <w:sz w:val="24"/>
                <w:szCs w:val="24"/>
              </w:rPr>
            </w:pPr>
            <w:r w:rsidRPr="00563117">
              <w:rPr>
                <w:rFonts w:ascii="Helvetica" w:hAnsi="Helvetica"/>
                <w:sz w:val="24"/>
                <w:szCs w:val="24"/>
              </w:rPr>
              <w:t>3</w:t>
            </w:r>
          </w:p>
        </w:tc>
        <w:tc>
          <w:tcPr>
            <w:tcW w:w="0" w:type="auto"/>
          </w:tcPr>
          <w:p w14:paraId="501E693C" w14:textId="62DA9C52" w:rsidR="0035564C" w:rsidRPr="00563117" w:rsidRDefault="0035564C" w:rsidP="00585B9F">
            <w:pPr>
              <w:rPr>
                <w:rFonts w:ascii="Helvetica" w:hAnsi="Helvetica"/>
                <w:sz w:val="24"/>
                <w:szCs w:val="24"/>
              </w:rPr>
            </w:pPr>
            <w:r w:rsidRPr="00563117">
              <w:rPr>
                <w:rFonts w:ascii="Helvetica" w:hAnsi="Helvetica"/>
                <w:sz w:val="24"/>
                <w:szCs w:val="24"/>
              </w:rPr>
              <w:t>0.444</w:t>
            </w:r>
          </w:p>
        </w:tc>
        <w:tc>
          <w:tcPr>
            <w:tcW w:w="0" w:type="auto"/>
          </w:tcPr>
          <w:p w14:paraId="71E5AB55" w14:textId="61DBD150" w:rsidR="0035564C" w:rsidRPr="00563117" w:rsidRDefault="0035564C">
            <w:pPr>
              <w:rPr>
                <w:rFonts w:ascii="Helvetica" w:hAnsi="Helvetica"/>
                <w:sz w:val="24"/>
                <w:szCs w:val="24"/>
              </w:rPr>
            </w:pPr>
            <w:r w:rsidRPr="00563117">
              <w:rPr>
                <w:rFonts w:ascii="Helvetica" w:hAnsi="Helvetica"/>
                <w:sz w:val="24"/>
                <w:szCs w:val="24"/>
              </w:rPr>
              <w:t>15</w:t>
            </w:r>
          </w:p>
        </w:tc>
        <w:tc>
          <w:tcPr>
            <w:tcW w:w="0" w:type="auto"/>
          </w:tcPr>
          <w:p w14:paraId="39B7F24C" w14:textId="7A824032"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34BD3F6C" w14:textId="25E3DD5C"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77</w:t>
            </w:r>
          </w:p>
        </w:tc>
        <w:tc>
          <w:tcPr>
            <w:tcW w:w="0" w:type="auto"/>
          </w:tcPr>
          <w:p w14:paraId="60D71CBB" w14:textId="58439BCF"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54E5ABC9" w14:textId="72A76924"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390</w:t>
            </w:r>
          </w:p>
        </w:tc>
        <w:tc>
          <w:tcPr>
            <w:tcW w:w="0" w:type="auto"/>
          </w:tcPr>
          <w:p w14:paraId="2915CA6E"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9A6E81C" w14:textId="6FF8710C"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355C7906" w14:textId="6C12006B"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154EF80D" w14:textId="379BB5B2" w:rsidTr="00563117">
        <w:tc>
          <w:tcPr>
            <w:tcW w:w="1341" w:type="dxa"/>
          </w:tcPr>
          <w:p w14:paraId="615B0BD9" w14:textId="52BB3220" w:rsidR="0035564C" w:rsidRPr="00563117" w:rsidRDefault="0035564C">
            <w:pPr>
              <w:rPr>
                <w:rFonts w:ascii="Helvetica" w:hAnsi="Helvetica"/>
                <w:sz w:val="24"/>
                <w:szCs w:val="24"/>
              </w:rPr>
            </w:pPr>
            <w:r w:rsidRPr="00563117">
              <w:rPr>
                <w:rFonts w:ascii="Helvetica" w:hAnsi="Helvetica"/>
                <w:sz w:val="24"/>
                <w:szCs w:val="24"/>
              </w:rPr>
              <w:t>1010</w:t>
            </w:r>
          </w:p>
        </w:tc>
        <w:tc>
          <w:tcPr>
            <w:tcW w:w="0" w:type="auto"/>
          </w:tcPr>
          <w:p w14:paraId="75F44B45" w14:textId="77777777" w:rsidR="0035564C" w:rsidRPr="00563117" w:rsidRDefault="0035564C">
            <w:pPr>
              <w:rPr>
                <w:rFonts w:ascii="Helvetica" w:hAnsi="Helvetica"/>
                <w:sz w:val="24"/>
                <w:szCs w:val="24"/>
              </w:rPr>
            </w:pPr>
          </w:p>
        </w:tc>
        <w:tc>
          <w:tcPr>
            <w:tcW w:w="0" w:type="auto"/>
          </w:tcPr>
          <w:p w14:paraId="2AD15680" w14:textId="5E8380E2" w:rsidR="0035564C" w:rsidRPr="00563117" w:rsidRDefault="0035564C">
            <w:pPr>
              <w:rPr>
                <w:rFonts w:ascii="Helvetica" w:hAnsi="Helvetica"/>
                <w:sz w:val="24"/>
                <w:szCs w:val="24"/>
              </w:rPr>
            </w:pPr>
          </w:p>
        </w:tc>
        <w:tc>
          <w:tcPr>
            <w:tcW w:w="0" w:type="auto"/>
          </w:tcPr>
          <w:p w14:paraId="7CE27AD1" w14:textId="407A31B2" w:rsidR="0035564C" w:rsidRPr="00563117" w:rsidRDefault="0035564C">
            <w:pPr>
              <w:rPr>
                <w:rFonts w:ascii="Helvetica" w:hAnsi="Helvetica"/>
                <w:sz w:val="24"/>
                <w:szCs w:val="24"/>
              </w:rPr>
            </w:pPr>
            <w:r w:rsidRPr="00563117">
              <w:rPr>
                <w:rFonts w:ascii="Helvetica" w:hAnsi="Helvetica"/>
                <w:sz w:val="24"/>
                <w:szCs w:val="24"/>
              </w:rPr>
              <w:t>0.534</w:t>
            </w:r>
          </w:p>
        </w:tc>
        <w:tc>
          <w:tcPr>
            <w:tcW w:w="0" w:type="auto"/>
          </w:tcPr>
          <w:p w14:paraId="0E33CEA4" w14:textId="546DB9FC"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178E8EDA" w14:textId="183A4348" w:rsidR="0035564C" w:rsidRPr="00563117" w:rsidRDefault="0035564C">
            <w:pPr>
              <w:rPr>
                <w:rFonts w:ascii="Helvetica" w:hAnsi="Helvetica"/>
                <w:sz w:val="24"/>
                <w:szCs w:val="24"/>
              </w:rPr>
            </w:pPr>
            <w:r w:rsidRPr="00563117">
              <w:rPr>
                <w:rFonts w:ascii="Helvetica" w:hAnsi="Helvetica"/>
                <w:sz w:val="24"/>
                <w:szCs w:val="24"/>
              </w:rPr>
              <w:t>0.534</w:t>
            </w:r>
          </w:p>
        </w:tc>
        <w:tc>
          <w:tcPr>
            <w:tcW w:w="0" w:type="auto"/>
          </w:tcPr>
          <w:p w14:paraId="550A3A65" w14:textId="659B873B" w:rsidR="0035564C" w:rsidRPr="00563117" w:rsidRDefault="0035564C">
            <w:pPr>
              <w:rPr>
                <w:rFonts w:ascii="Helvetica" w:hAnsi="Helvetica"/>
                <w:sz w:val="24"/>
                <w:szCs w:val="24"/>
              </w:rPr>
            </w:pPr>
            <w:r w:rsidRPr="00563117">
              <w:rPr>
                <w:rFonts w:ascii="Helvetica" w:hAnsi="Helvetica"/>
                <w:sz w:val="24"/>
                <w:szCs w:val="24"/>
              </w:rPr>
              <w:t>7</w:t>
            </w:r>
          </w:p>
        </w:tc>
        <w:tc>
          <w:tcPr>
            <w:tcW w:w="0" w:type="auto"/>
          </w:tcPr>
          <w:p w14:paraId="530AFC76" w14:textId="12EACEBF" w:rsidR="0035564C" w:rsidRPr="00563117" w:rsidRDefault="0035564C">
            <w:pPr>
              <w:rPr>
                <w:rFonts w:ascii="Helvetica" w:hAnsi="Helvetica"/>
                <w:sz w:val="24"/>
                <w:szCs w:val="24"/>
              </w:rPr>
            </w:pPr>
            <w:r w:rsidRPr="00563117">
              <w:rPr>
                <w:rFonts w:ascii="Helvetica" w:hAnsi="Helvetica"/>
                <w:sz w:val="24"/>
                <w:szCs w:val="24"/>
              </w:rPr>
              <w:t>0.592</w:t>
            </w:r>
          </w:p>
        </w:tc>
        <w:tc>
          <w:tcPr>
            <w:tcW w:w="0" w:type="auto"/>
          </w:tcPr>
          <w:p w14:paraId="64A10B5B" w14:textId="31AFD8A2"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67842EB4" w14:textId="5B36E94D" w:rsidR="0035564C" w:rsidRPr="00563117" w:rsidRDefault="0035564C">
            <w:pPr>
              <w:rPr>
                <w:rFonts w:ascii="Helvetica" w:hAnsi="Helvetica"/>
                <w:sz w:val="24"/>
                <w:szCs w:val="24"/>
              </w:rPr>
            </w:pPr>
            <w:r w:rsidRPr="00563117">
              <w:rPr>
                <w:rFonts w:ascii="Helvetica" w:hAnsi="Helvetica"/>
                <w:sz w:val="24"/>
                <w:szCs w:val="24"/>
              </w:rPr>
              <w:t>0.592</w:t>
            </w:r>
          </w:p>
        </w:tc>
        <w:tc>
          <w:tcPr>
            <w:tcW w:w="0" w:type="auto"/>
          </w:tcPr>
          <w:p w14:paraId="27D89CD6" w14:textId="1B79759A"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0" w:type="auto"/>
          </w:tcPr>
          <w:p w14:paraId="587F00E4"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56D793C5" w14:textId="4403952F"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6B963152" w14:textId="6323288D"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795FF1E4" w14:textId="7BEF17D0" w:rsidTr="00563117">
        <w:tc>
          <w:tcPr>
            <w:tcW w:w="1341" w:type="dxa"/>
          </w:tcPr>
          <w:p w14:paraId="118EC180" w14:textId="727ECE6A" w:rsidR="0035564C" w:rsidRPr="00563117" w:rsidRDefault="0035564C">
            <w:pPr>
              <w:rPr>
                <w:rFonts w:ascii="Helvetica" w:hAnsi="Helvetica"/>
                <w:sz w:val="24"/>
                <w:szCs w:val="24"/>
              </w:rPr>
            </w:pPr>
            <w:r w:rsidRPr="00563117">
              <w:rPr>
                <w:rFonts w:ascii="Helvetica" w:hAnsi="Helvetica"/>
                <w:sz w:val="24"/>
                <w:szCs w:val="24"/>
              </w:rPr>
              <w:t>1001</w:t>
            </w:r>
          </w:p>
        </w:tc>
        <w:tc>
          <w:tcPr>
            <w:tcW w:w="0" w:type="auto"/>
          </w:tcPr>
          <w:p w14:paraId="54A71DE3" w14:textId="77777777" w:rsidR="0035564C" w:rsidRPr="00563117" w:rsidRDefault="0035564C">
            <w:pPr>
              <w:rPr>
                <w:rFonts w:ascii="Helvetica" w:hAnsi="Helvetica"/>
                <w:sz w:val="24"/>
                <w:szCs w:val="24"/>
              </w:rPr>
            </w:pPr>
          </w:p>
        </w:tc>
        <w:tc>
          <w:tcPr>
            <w:tcW w:w="0" w:type="auto"/>
          </w:tcPr>
          <w:p w14:paraId="0C14E5CA" w14:textId="37F888DB" w:rsidR="0035564C" w:rsidRPr="00563117" w:rsidRDefault="0035564C">
            <w:pPr>
              <w:rPr>
                <w:rFonts w:ascii="Helvetica" w:hAnsi="Helvetica"/>
                <w:sz w:val="24"/>
                <w:szCs w:val="24"/>
              </w:rPr>
            </w:pPr>
          </w:p>
        </w:tc>
        <w:tc>
          <w:tcPr>
            <w:tcW w:w="0" w:type="auto"/>
          </w:tcPr>
          <w:p w14:paraId="2CA1F683" w14:textId="3BF0485D" w:rsidR="0035564C" w:rsidRPr="00563117" w:rsidRDefault="0035564C">
            <w:pPr>
              <w:rPr>
                <w:rFonts w:ascii="Helvetica" w:hAnsi="Helvetica"/>
                <w:sz w:val="24"/>
                <w:szCs w:val="24"/>
              </w:rPr>
            </w:pPr>
            <w:r w:rsidRPr="00563117">
              <w:rPr>
                <w:rFonts w:ascii="Helvetica" w:hAnsi="Helvetica"/>
                <w:sz w:val="24"/>
                <w:szCs w:val="24"/>
              </w:rPr>
              <w:t>0.559</w:t>
            </w:r>
          </w:p>
        </w:tc>
        <w:tc>
          <w:tcPr>
            <w:tcW w:w="0" w:type="auto"/>
          </w:tcPr>
          <w:p w14:paraId="195F02D2" w14:textId="1084EA11"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5C7ABD1B" w14:textId="748B26DE" w:rsidR="0035564C" w:rsidRPr="00563117" w:rsidRDefault="0035564C">
            <w:pPr>
              <w:rPr>
                <w:rFonts w:ascii="Helvetica" w:hAnsi="Helvetica"/>
                <w:sz w:val="24"/>
                <w:szCs w:val="24"/>
              </w:rPr>
            </w:pPr>
            <w:r w:rsidRPr="00563117">
              <w:rPr>
                <w:rFonts w:ascii="Helvetica" w:hAnsi="Helvetica"/>
                <w:sz w:val="24"/>
                <w:szCs w:val="24"/>
              </w:rPr>
              <w:t>0.559</w:t>
            </w:r>
          </w:p>
        </w:tc>
        <w:tc>
          <w:tcPr>
            <w:tcW w:w="0" w:type="auto"/>
          </w:tcPr>
          <w:p w14:paraId="353995CF" w14:textId="48F9CA1F" w:rsidR="0035564C" w:rsidRPr="00563117" w:rsidRDefault="0035564C">
            <w:pPr>
              <w:rPr>
                <w:rFonts w:ascii="Helvetica" w:hAnsi="Helvetica"/>
                <w:sz w:val="24"/>
                <w:szCs w:val="24"/>
              </w:rPr>
            </w:pPr>
            <w:r w:rsidRPr="00563117">
              <w:rPr>
                <w:rFonts w:ascii="Helvetica" w:hAnsi="Helvetica"/>
                <w:sz w:val="24"/>
                <w:szCs w:val="24"/>
              </w:rPr>
              <w:t>4</w:t>
            </w:r>
          </w:p>
        </w:tc>
        <w:tc>
          <w:tcPr>
            <w:tcW w:w="0" w:type="auto"/>
          </w:tcPr>
          <w:p w14:paraId="6BB59384" w14:textId="046F19B3" w:rsidR="0035564C" w:rsidRPr="00563117" w:rsidRDefault="0035564C">
            <w:pPr>
              <w:rPr>
                <w:rFonts w:ascii="Helvetica" w:hAnsi="Helvetica"/>
                <w:sz w:val="24"/>
                <w:szCs w:val="24"/>
              </w:rPr>
            </w:pPr>
            <w:r w:rsidRPr="00563117">
              <w:rPr>
                <w:rFonts w:ascii="Helvetica" w:hAnsi="Helvetica"/>
                <w:sz w:val="24"/>
                <w:szCs w:val="24"/>
              </w:rPr>
              <w:t>0.635</w:t>
            </w:r>
          </w:p>
        </w:tc>
        <w:tc>
          <w:tcPr>
            <w:tcW w:w="0" w:type="auto"/>
          </w:tcPr>
          <w:p w14:paraId="04501879" w14:textId="421679E5"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2FE91F92" w14:textId="113DA0D7" w:rsidR="0035564C" w:rsidRPr="00563117" w:rsidRDefault="0035564C">
            <w:pPr>
              <w:rPr>
                <w:rFonts w:ascii="Helvetica" w:hAnsi="Helvetica"/>
                <w:sz w:val="24"/>
                <w:szCs w:val="24"/>
              </w:rPr>
            </w:pPr>
            <w:r w:rsidRPr="00563117">
              <w:rPr>
                <w:rFonts w:ascii="Helvetica" w:hAnsi="Helvetica"/>
                <w:sz w:val="24"/>
                <w:szCs w:val="24"/>
              </w:rPr>
              <w:t>0.635</w:t>
            </w:r>
          </w:p>
        </w:tc>
        <w:tc>
          <w:tcPr>
            <w:tcW w:w="0" w:type="auto"/>
          </w:tcPr>
          <w:p w14:paraId="3AF45F10" w14:textId="1DA16199"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0" w:type="auto"/>
          </w:tcPr>
          <w:p w14:paraId="38163CED"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4913820E" w14:textId="1B521C59"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1E717EAD" w14:textId="274CD1A6"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187FF866" w14:textId="03156CEC" w:rsidTr="00563117">
        <w:tc>
          <w:tcPr>
            <w:tcW w:w="1341" w:type="dxa"/>
          </w:tcPr>
          <w:p w14:paraId="70CFA718" w14:textId="05C19BB7" w:rsidR="0035564C" w:rsidRPr="00563117" w:rsidRDefault="0035564C">
            <w:pPr>
              <w:rPr>
                <w:rFonts w:ascii="Helvetica" w:hAnsi="Helvetica"/>
                <w:sz w:val="24"/>
                <w:szCs w:val="24"/>
              </w:rPr>
            </w:pPr>
            <w:r w:rsidRPr="00563117">
              <w:rPr>
                <w:rFonts w:ascii="Helvetica" w:hAnsi="Helvetica"/>
                <w:sz w:val="24"/>
                <w:szCs w:val="24"/>
              </w:rPr>
              <w:t>0110</w:t>
            </w:r>
          </w:p>
        </w:tc>
        <w:tc>
          <w:tcPr>
            <w:tcW w:w="0" w:type="auto"/>
          </w:tcPr>
          <w:p w14:paraId="6BF0FEA6" w14:textId="77777777" w:rsidR="0035564C" w:rsidRPr="00563117" w:rsidRDefault="0035564C">
            <w:pPr>
              <w:rPr>
                <w:rFonts w:ascii="Helvetica" w:hAnsi="Helvetica"/>
                <w:sz w:val="24"/>
                <w:szCs w:val="24"/>
              </w:rPr>
            </w:pPr>
          </w:p>
        </w:tc>
        <w:tc>
          <w:tcPr>
            <w:tcW w:w="0" w:type="auto"/>
          </w:tcPr>
          <w:p w14:paraId="1F9408C7" w14:textId="2A326F9F" w:rsidR="0035564C" w:rsidRPr="00563117" w:rsidRDefault="0035564C">
            <w:pPr>
              <w:rPr>
                <w:rFonts w:ascii="Helvetica" w:hAnsi="Helvetica"/>
                <w:sz w:val="24"/>
                <w:szCs w:val="24"/>
              </w:rPr>
            </w:pPr>
          </w:p>
        </w:tc>
        <w:tc>
          <w:tcPr>
            <w:tcW w:w="0" w:type="auto"/>
          </w:tcPr>
          <w:p w14:paraId="694A39E1" w14:textId="18C02D3C"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1631A74F" w14:textId="561448C5"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5F9B57CF" w14:textId="6CFBE29E"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5357277" w14:textId="7D2639AD" w:rsidR="0035564C" w:rsidRPr="00563117" w:rsidRDefault="0035564C">
            <w:pPr>
              <w:rPr>
                <w:rFonts w:ascii="Helvetica" w:hAnsi="Helvetica"/>
                <w:sz w:val="24"/>
                <w:szCs w:val="24"/>
              </w:rPr>
            </w:pPr>
            <w:r w:rsidRPr="00563117">
              <w:rPr>
                <w:rFonts w:ascii="Helvetica" w:hAnsi="Helvetica"/>
                <w:sz w:val="24"/>
                <w:szCs w:val="24"/>
              </w:rPr>
              <w:t>8</w:t>
            </w:r>
          </w:p>
        </w:tc>
        <w:tc>
          <w:tcPr>
            <w:tcW w:w="0" w:type="auto"/>
          </w:tcPr>
          <w:p w14:paraId="65848FB1" w14:textId="7D34FF5C"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5B4CB0E" w14:textId="734F251F"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53</w:t>
            </w:r>
          </w:p>
        </w:tc>
        <w:tc>
          <w:tcPr>
            <w:tcW w:w="0" w:type="auto"/>
          </w:tcPr>
          <w:p w14:paraId="29895DEE" w14:textId="0FC78E8F"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48C34A10" w14:textId="5329FD74"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322</w:t>
            </w:r>
          </w:p>
        </w:tc>
        <w:tc>
          <w:tcPr>
            <w:tcW w:w="0" w:type="auto"/>
          </w:tcPr>
          <w:p w14:paraId="6190EB03"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6C1D5A0B" w14:textId="482C2B96"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68004471" w14:textId="0C712822"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15F478A6" w14:textId="6D4E916C" w:rsidTr="00563117">
        <w:tc>
          <w:tcPr>
            <w:tcW w:w="1341" w:type="dxa"/>
          </w:tcPr>
          <w:p w14:paraId="00691881" w14:textId="6F7F81D6" w:rsidR="0035564C" w:rsidRPr="00563117" w:rsidRDefault="0035564C">
            <w:pPr>
              <w:rPr>
                <w:rFonts w:ascii="Helvetica" w:hAnsi="Helvetica"/>
                <w:sz w:val="24"/>
                <w:szCs w:val="24"/>
              </w:rPr>
            </w:pPr>
            <w:r w:rsidRPr="00563117">
              <w:rPr>
                <w:rFonts w:ascii="Helvetica" w:hAnsi="Helvetica"/>
                <w:sz w:val="24"/>
                <w:szCs w:val="24"/>
              </w:rPr>
              <w:t>0101</w:t>
            </w:r>
          </w:p>
        </w:tc>
        <w:tc>
          <w:tcPr>
            <w:tcW w:w="0" w:type="auto"/>
          </w:tcPr>
          <w:p w14:paraId="453EF6A1" w14:textId="77777777" w:rsidR="0035564C" w:rsidRPr="00563117" w:rsidRDefault="0035564C">
            <w:pPr>
              <w:rPr>
                <w:rFonts w:ascii="Helvetica" w:hAnsi="Helvetica"/>
                <w:sz w:val="24"/>
                <w:szCs w:val="24"/>
              </w:rPr>
            </w:pPr>
          </w:p>
        </w:tc>
        <w:tc>
          <w:tcPr>
            <w:tcW w:w="0" w:type="auto"/>
          </w:tcPr>
          <w:p w14:paraId="57600605" w14:textId="176628FC" w:rsidR="0035564C" w:rsidRPr="00563117" w:rsidRDefault="0035564C">
            <w:pPr>
              <w:rPr>
                <w:rFonts w:ascii="Helvetica" w:hAnsi="Helvetica"/>
                <w:sz w:val="24"/>
                <w:szCs w:val="24"/>
              </w:rPr>
            </w:pPr>
          </w:p>
        </w:tc>
        <w:tc>
          <w:tcPr>
            <w:tcW w:w="0" w:type="auto"/>
          </w:tcPr>
          <w:p w14:paraId="5ADDD039" w14:textId="0D2173B1" w:rsidR="0035564C" w:rsidRPr="00563117" w:rsidRDefault="0035564C">
            <w:pPr>
              <w:rPr>
                <w:rFonts w:ascii="Helvetica" w:hAnsi="Helvetica"/>
                <w:sz w:val="24"/>
                <w:szCs w:val="24"/>
              </w:rPr>
            </w:pPr>
            <w:r w:rsidRPr="00563117">
              <w:rPr>
                <w:rFonts w:ascii="Helvetica" w:hAnsi="Helvetica"/>
                <w:sz w:val="24"/>
                <w:szCs w:val="24"/>
              </w:rPr>
              <w:t>0.191</w:t>
            </w:r>
          </w:p>
        </w:tc>
        <w:tc>
          <w:tcPr>
            <w:tcW w:w="0" w:type="auto"/>
          </w:tcPr>
          <w:p w14:paraId="48A0AFE9" w14:textId="1122F6A5"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0A89FFDE" w14:textId="5567D829" w:rsidR="0035564C" w:rsidRPr="00563117" w:rsidRDefault="0035564C">
            <w:pPr>
              <w:rPr>
                <w:rFonts w:ascii="Helvetica" w:hAnsi="Helvetica"/>
                <w:sz w:val="24"/>
                <w:szCs w:val="24"/>
              </w:rPr>
            </w:pPr>
            <w:r w:rsidRPr="00563117">
              <w:rPr>
                <w:rFonts w:ascii="Helvetica" w:hAnsi="Helvetica"/>
                <w:sz w:val="24"/>
                <w:szCs w:val="24"/>
              </w:rPr>
              <w:t>0.191</w:t>
            </w:r>
          </w:p>
        </w:tc>
        <w:tc>
          <w:tcPr>
            <w:tcW w:w="0" w:type="auto"/>
          </w:tcPr>
          <w:p w14:paraId="12D019EB" w14:textId="4BC1C5CE"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10</w:t>
            </w:r>
          </w:p>
        </w:tc>
        <w:tc>
          <w:tcPr>
            <w:tcW w:w="0" w:type="auto"/>
          </w:tcPr>
          <w:p w14:paraId="6B298B63" w14:textId="1E753DC9" w:rsidR="0035564C" w:rsidRPr="00563117" w:rsidRDefault="0035564C">
            <w:pPr>
              <w:rPr>
                <w:rFonts w:ascii="Helvetica" w:hAnsi="Helvetica"/>
                <w:sz w:val="24"/>
                <w:szCs w:val="24"/>
              </w:rPr>
            </w:pPr>
            <w:r w:rsidRPr="00563117">
              <w:rPr>
                <w:rFonts w:ascii="Helvetica" w:hAnsi="Helvetica"/>
                <w:sz w:val="24"/>
                <w:szCs w:val="24"/>
              </w:rPr>
              <w:t>0.299</w:t>
            </w:r>
          </w:p>
        </w:tc>
        <w:tc>
          <w:tcPr>
            <w:tcW w:w="0" w:type="auto"/>
          </w:tcPr>
          <w:p w14:paraId="038769D0" w14:textId="3E501BC9"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33D54775" w14:textId="33DEC063" w:rsidR="0035564C" w:rsidRPr="00563117" w:rsidRDefault="0035564C">
            <w:pPr>
              <w:rPr>
                <w:rFonts w:ascii="Helvetica" w:hAnsi="Helvetica"/>
                <w:sz w:val="24"/>
                <w:szCs w:val="24"/>
              </w:rPr>
            </w:pPr>
            <w:r w:rsidRPr="00563117">
              <w:rPr>
                <w:rFonts w:ascii="Helvetica" w:hAnsi="Helvetica"/>
                <w:sz w:val="24"/>
                <w:szCs w:val="24"/>
              </w:rPr>
              <w:t>0.320</w:t>
            </w:r>
          </w:p>
        </w:tc>
        <w:tc>
          <w:tcPr>
            <w:tcW w:w="0" w:type="auto"/>
          </w:tcPr>
          <w:p w14:paraId="38A78DD7" w14:textId="4BBE8EDA"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592C71BF"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4FBF3754" w14:textId="0F94C3E9"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A2DBC10" w14:textId="3D1452F4"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21D447AD" w14:textId="4794BE4E" w:rsidTr="00563117">
        <w:tc>
          <w:tcPr>
            <w:tcW w:w="1341" w:type="dxa"/>
          </w:tcPr>
          <w:p w14:paraId="5EC52855" w14:textId="09A4DE17" w:rsidR="0035564C" w:rsidRPr="00563117" w:rsidRDefault="0035564C">
            <w:pPr>
              <w:rPr>
                <w:rFonts w:ascii="Helvetica" w:hAnsi="Helvetica"/>
                <w:sz w:val="24"/>
                <w:szCs w:val="24"/>
              </w:rPr>
            </w:pPr>
            <w:r w:rsidRPr="00563117">
              <w:rPr>
                <w:rFonts w:ascii="Helvetica" w:hAnsi="Helvetica"/>
                <w:sz w:val="24"/>
                <w:szCs w:val="24"/>
              </w:rPr>
              <w:t>0011</w:t>
            </w:r>
          </w:p>
        </w:tc>
        <w:tc>
          <w:tcPr>
            <w:tcW w:w="0" w:type="auto"/>
          </w:tcPr>
          <w:p w14:paraId="5B3DE2D4" w14:textId="77777777" w:rsidR="0035564C" w:rsidRPr="00563117" w:rsidRDefault="0035564C">
            <w:pPr>
              <w:rPr>
                <w:rFonts w:ascii="Helvetica" w:hAnsi="Helvetica"/>
                <w:sz w:val="24"/>
                <w:szCs w:val="24"/>
              </w:rPr>
            </w:pPr>
          </w:p>
        </w:tc>
        <w:tc>
          <w:tcPr>
            <w:tcW w:w="0" w:type="auto"/>
          </w:tcPr>
          <w:p w14:paraId="6F820877" w14:textId="1B886957" w:rsidR="0035564C" w:rsidRPr="00563117" w:rsidRDefault="0035564C">
            <w:pPr>
              <w:rPr>
                <w:rFonts w:ascii="Helvetica" w:hAnsi="Helvetica"/>
                <w:sz w:val="24"/>
                <w:szCs w:val="24"/>
              </w:rPr>
            </w:pPr>
          </w:p>
        </w:tc>
        <w:tc>
          <w:tcPr>
            <w:tcW w:w="0" w:type="auto"/>
          </w:tcPr>
          <w:p w14:paraId="4CA92F47" w14:textId="0BD19926" w:rsidR="0035564C" w:rsidRPr="00563117" w:rsidRDefault="0035564C">
            <w:pPr>
              <w:rPr>
                <w:rFonts w:ascii="Helvetica" w:hAnsi="Helvetica"/>
                <w:sz w:val="24"/>
                <w:szCs w:val="24"/>
              </w:rPr>
            </w:pPr>
            <w:r w:rsidRPr="00563117">
              <w:rPr>
                <w:rFonts w:ascii="Helvetica" w:hAnsi="Helvetica"/>
                <w:sz w:val="24"/>
                <w:szCs w:val="24"/>
              </w:rPr>
              <w:t>0.354</w:t>
            </w:r>
          </w:p>
        </w:tc>
        <w:tc>
          <w:tcPr>
            <w:tcW w:w="0" w:type="auto"/>
          </w:tcPr>
          <w:p w14:paraId="4DBCA163" w14:textId="53C69B9C"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11878DF0" w14:textId="57896A37" w:rsidR="0035564C" w:rsidRPr="00563117" w:rsidRDefault="0035564C">
            <w:pPr>
              <w:rPr>
                <w:rFonts w:ascii="Helvetica" w:hAnsi="Helvetica"/>
                <w:sz w:val="24"/>
                <w:szCs w:val="24"/>
              </w:rPr>
            </w:pPr>
            <w:r w:rsidRPr="00563117">
              <w:rPr>
                <w:rFonts w:ascii="Helvetica" w:hAnsi="Helvetica"/>
                <w:sz w:val="24"/>
                <w:szCs w:val="24"/>
              </w:rPr>
              <w:t>0.354</w:t>
            </w:r>
          </w:p>
        </w:tc>
        <w:tc>
          <w:tcPr>
            <w:tcW w:w="0" w:type="auto"/>
          </w:tcPr>
          <w:p w14:paraId="2A3AB633" w14:textId="02ED084C" w:rsidR="0035564C" w:rsidRPr="00563117" w:rsidRDefault="0035564C">
            <w:pPr>
              <w:rPr>
                <w:rFonts w:ascii="Helvetica" w:hAnsi="Helvetica"/>
                <w:sz w:val="24"/>
                <w:szCs w:val="24"/>
              </w:rPr>
            </w:pPr>
            <w:r w:rsidRPr="00563117">
              <w:rPr>
                <w:rFonts w:ascii="Helvetica" w:hAnsi="Helvetica"/>
                <w:sz w:val="24"/>
                <w:szCs w:val="24"/>
              </w:rPr>
              <w:t>6</w:t>
            </w:r>
          </w:p>
        </w:tc>
        <w:tc>
          <w:tcPr>
            <w:tcW w:w="0" w:type="auto"/>
          </w:tcPr>
          <w:p w14:paraId="185CED2F" w14:textId="547F144D" w:rsidR="0035564C" w:rsidRPr="00563117" w:rsidRDefault="0035564C">
            <w:pPr>
              <w:rPr>
                <w:rFonts w:ascii="Helvetica" w:hAnsi="Helvetica"/>
                <w:sz w:val="24"/>
                <w:szCs w:val="24"/>
              </w:rPr>
            </w:pPr>
            <w:r w:rsidRPr="00563117">
              <w:rPr>
                <w:rFonts w:ascii="Helvetica" w:hAnsi="Helvetica"/>
                <w:sz w:val="24"/>
                <w:szCs w:val="24"/>
              </w:rPr>
              <w:t>0.384</w:t>
            </w:r>
          </w:p>
        </w:tc>
        <w:tc>
          <w:tcPr>
            <w:tcW w:w="0" w:type="auto"/>
          </w:tcPr>
          <w:p w14:paraId="1367545E" w14:textId="4D4C1FEA"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4003D201" w14:textId="7CF30DDA" w:rsidR="0035564C" w:rsidRPr="00563117" w:rsidRDefault="0035564C">
            <w:pPr>
              <w:rPr>
                <w:rFonts w:ascii="Helvetica" w:hAnsi="Helvetica"/>
                <w:sz w:val="24"/>
                <w:szCs w:val="24"/>
              </w:rPr>
            </w:pPr>
            <w:r w:rsidRPr="00563117">
              <w:rPr>
                <w:rFonts w:ascii="Helvetica" w:hAnsi="Helvetica"/>
                <w:sz w:val="24"/>
                <w:szCs w:val="24"/>
              </w:rPr>
              <w:t>0.384</w:t>
            </w:r>
          </w:p>
        </w:tc>
        <w:tc>
          <w:tcPr>
            <w:tcW w:w="0" w:type="auto"/>
          </w:tcPr>
          <w:p w14:paraId="0B5887A0" w14:textId="687B218D"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12</w:t>
            </w:r>
          </w:p>
        </w:tc>
        <w:tc>
          <w:tcPr>
            <w:tcW w:w="0" w:type="auto"/>
          </w:tcPr>
          <w:p w14:paraId="46F4C822"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9EC484C" w14:textId="19149DC2"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30557FFE" w14:textId="75BA5F70"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2AA141C7" w14:textId="5B1BFBF4" w:rsidTr="00563117">
        <w:tc>
          <w:tcPr>
            <w:tcW w:w="1341" w:type="dxa"/>
          </w:tcPr>
          <w:p w14:paraId="67CE6A6C" w14:textId="14E8C8D6" w:rsidR="0035564C" w:rsidRPr="00563117" w:rsidRDefault="0035564C">
            <w:pPr>
              <w:rPr>
                <w:rFonts w:ascii="Helvetica" w:hAnsi="Helvetica"/>
                <w:sz w:val="24"/>
                <w:szCs w:val="24"/>
              </w:rPr>
            </w:pPr>
            <w:r w:rsidRPr="00563117">
              <w:rPr>
                <w:rFonts w:ascii="Helvetica" w:hAnsi="Helvetica"/>
                <w:sz w:val="24"/>
                <w:szCs w:val="24"/>
              </w:rPr>
              <w:t>1110</w:t>
            </w:r>
          </w:p>
        </w:tc>
        <w:tc>
          <w:tcPr>
            <w:tcW w:w="0" w:type="auto"/>
          </w:tcPr>
          <w:p w14:paraId="0EBFB346" w14:textId="77777777" w:rsidR="0035564C" w:rsidRPr="00563117" w:rsidRDefault="0035564C">
            <w:pPr>
              <w:rPr>
                <w:rFonts w:ascii="Helvetica" w:hAnsi="Helvetica"/>
                <w:sz w:val="24"/>
                <w:szCs w:val="24"/>
              </w:rPr>
            </w:pPr>
          </w:p>
        </w:tc>
        <w:tc>
          <w:tcPr>
            <w:tcW w:w="0" w:type="auto"/>
          </w:tcPr>
          <w:p w14:paraId="0A5FE625" w14:textId="7033D001" w:rsidR="0035564C" w:rsidRPr="00563117" w:rsidRDefault="0035564C">
            <w:pPr>
              <w:rPr>
                <w:rFonts w:ascii="Helvetica" w:hAnsi="Helvetica"/>
                <w:sz w:val="24"/>
                <w:szCs w:val="24"/>
              </w:rPr>
            </w:pPr>
          </w:p>
        </w:tc>
        <w:tc>
          <w:tcPr>
            <w:tcW w:w="0" w:type="auto"/>
          </w:tcPr>
          <w:p w14:paraId="74D5A260" w14:textId="6A8BA5AE"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7BEF23B6"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42C3215B" w14:textId="588831E6"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44C64A32" w14:textId="2B7989C8" w:rsidR="0035564C" w:rsidRPr="00563117" w:rsidRDefault="0035564C">
            <w:pPr>
              <w:rPr>
                <w:rFonts w:ascii="Helvetica" w:hAnsi="Helvetica"/>
                <w:sz w:val="24"/>
                <w:szCs w:val="24"/>
              </w:rPr>
            </w:pPr>
            <w:r w:rsidRPr="00563117">
              <w:rPr>
                <w:rFonts w:ascii="Helvetica" w:hAnsi="Helvetica"/>
                <w:sz w:val="24"/>
                <w:szCs w:val="24"/>
              </w:rPr>
              <w:t>2</w:t>
            </w:r>
          </w:p>
        </w:tc>
        <w:tc>
          <w:tcPr>
            <w:tcW w:w="0" w:type="auto"/>
          </w:tcPr>
          <w:p w14:paraId="52E369DD" w14:textId="296C8F68"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1E620A3B" w14:textId="7C7129DF"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21</w:t>
            </w:r>
          </w:p>
        </w:tc>
        <w:tc>
          <w:tcPr>
            <w:tcW w:w="0" w:type="auto"/>
          </w:tcPr>
          <w:p w14:paraId="796119E6" w14:textId="7E1C4A79"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6817E92E" w14:textId="56C31C53"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169</w:t>
            </w:r>
          </w:p>
        </w:tc>
        <w:tc>
          <w:tcPr>
            <w:tcW w:w="0" w:type="auto"/>
          </w:tcPr>
          <w:p w14:paraId="41D98A67"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A4E7C01" w14:textId="37AEA415"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5B9DA0D2" w14:textId="489E41C8"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1958E1C9" w14:textId="492F88AE" w:rsidTr="00563117">
        <w:tc>
          <w:tcPr>
            <w:tcW w:w="1341" w:type="dxa"/>
          </w:tcPr>
          <w:p w14:paraId="07653461" w14:textId="416D8139" w:rsidR="0035564C" w:rsidRPr="00563117" w:rsidRDefault="0035564C">
            <w:pPr>
              <w:rPr>
                <w:rFonts w:ascii="Helvetica" w:hAnsi="Helvetica"/>
                <w:sz w:val="24"/>
                <w:szCs w:val="24"/>
              </w:rPr>
            </w:pPr>
            <w:r w:rsidRPr="00563117">
              <w:rPr>
                <w:rFonts w:ascii="Helvetica" w:hAnsi="Helvetica"/>
                <w:sz w:val="24"/>
                <w:szCs w:val="24"/>
              </w:rPr>
              <w:t>1101</w:t>
            </w:r>
          </w:p>
        </w:tc>
        <w:tc>
          <w:tcPr>
            <w:tcW w:w="0" w:type="auto"/>
          </w:tcPr>
          <w:p w14:paraId="0B3B9E68" w14:textId="77777777" w:rsidR="0035564C" w:rsidRPr="00563117" w:rsidRDefault="0035564C">
            <w:pPr>
              <w:rPr>
                <w:rFonts w:ascii="Helvetica" w:hAnsi="Helvetica"/>
                <w:sz w:val="24"/>
                <w:szCs w:val="24"/>
              </w:rPr>
            </w:pPr>
          </w:p>
        </w:tc>
        <w:tc>
          <w:tcPr>
            <w:tcW w:w="0" w:type="auto"/>
          </w:tcPr>
          <w:p w14:paraId="34712A46" w14:textId="6B4D301C" w:rsidR="0035564C" w:rsidRPr="00563117" w:rsidRDefault="0035564C">
            <w:pPr>
              <w:rPr>
                <w:rFonts w:ascii="Helvetica" w:hAnsi="Helvetica"/>
                <w:sz w:val="24"/>
                <w:szCs w:val="24"/>
              </w:rPr>
            </w:pPr>
          </w:p>
        </w:tc>
        <w:tc>
          <w:tcPr>
            <w:tcW w:w="0" w:type="auto"/>
          </w:tcPr>
          <w:p w14:paraId="509732D9" w14:textId="1C0CDC6E"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69E6597C"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53867EDB" w14:textId="2039F12F" w:rsidR="0035564C" w:rsidRPr="00563117" w:rsidRDefault="0035564C">
            <w:pPr>
              <w:rPr>
                <w:rFonts w:ascii="Helvetica" w:hAnsi="Helvetica"/>
                <w:sz w:val="24"/>
                <w:szCs w:val="24"/>
              </w:rPr>
            </w:pPr>
            <w:r w:rsidRPr="00563117">
              <w:rPr>
                <w:rFonts w:ascii="Helvetica" w:hAnsi="Helvetica"/>
                <w:sz w:val="24"/>
                <w:szCs w:val="24"/>
              </w:rPr>
              <w:t>0.274</w:t>
            </w:r>
          </w:p>
        </w:tc>
        <w:tc>
          <w:tcPr>
            <w:tcW w:w="0" w:type="auto"/>
          </w:tcPr>
          <w:p w14:paraId="0E5D865C" w14:textId="70A78CC7"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69BD7118" w14:textId="06192999" w:rsidR="0035564C" w:rsidRPr="00563117" w:rsidRDefault="0035564C">
            <w:pPr>
              <w:rPr>
                <w:rFonts w:ascii="Helvetica" w:hAnsi="Helvetica"/>
                <w:sz w:val="24"/>
                <w:szCs w:val="24"/>
              </w:rPr>
            </w:pPr>
            <w:r w:rsidRPr="00563117">
              <w:rPr>
                <w:rFonts w:ascii="Helvetica" w:hAnsi="Helvetica"/>
                <w:sz w:val="24"/>
                <w:szCs w:val="24"/>
              </w:rPr>
              <w:t>0.274</w:t>
            </w:r>
          </w:p>
        </w:tc>
        <w:tc>
          <w:tcPr>
            <w:tcW w:w="0" w:type="auto"/>
          </w:tcPr>
          <w:p w14:paraId="59BA9735" w14:textId="1C60565C"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10</w:t>
            </w:r>
          </w:p>
        </w:tc>
        <w:tc>
          <w:tcPr>
            <w:tcW w:w="0" w:type="auto"/>
          </w:tcPr>
          <w:p w14:paraId="23A8A83F" w14:textId="322F4018"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1E23A6A6" w14:textId="162290E5"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0" w:type="auto"/>
          </w:tcPr>
          <w:p w14:paraId="6AC8E152"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606AEE67" w14:textId="519F63EA"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3F9B66BC" w14:textId="2FF83736"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244169E6" w14:textId="47C106E0" w:rsidTr="00563117">
        <w:tc>
          <w:tcPr>
            <w:tcW w:w="1341" w:type="dxa"/>
          </w:tcPr>
          <w:p w14:paraId="01DA8F80" w14:textId="21034C7D" w:rsidR="0035564C" w:rsidRPr="00563117" w:rsidRDefault="0035564C">
            <w:pPr>
              <w:rPr>
                <w:rFonts w:ascii="Helvetica" w:hAnsi="Helvetica"/>
                <w:sz w:val="24"/>
                <w:szCs w:val="24"/>
              </w:rPr>
            </w:pPr>
            <w:r w:rsidRPr="00563117">
              <w:rPr>
                <w:rFonts w:ascii="Helvetica" w:hAnsi="Helvetica"/>
                <w:sz w:val="24"/>
                <w:szCs w:val="24"/>
              </w:rPr>
              <w:t>1011</w:t>
            </w:r>
          </w:p>
        </w:tc>
        <w:tc>
          <w:tcPr>
            <w:tcW w:w="0" w:type="auto"/>
          </w:tcPr>
          <w:p w14:paraId="5F99BDC9" w14:textId="77777777" w:rsidR="0035564C" w:rsidRPr="00563117" w:rsidRDefault="0035564C">
            <w:pPr>
              <w:rPr>
                <w:rFonts w:ascii="Helvetica" w:hAnsi="Helvetica"/>
                <w:sz w:val="24"/>
                <w:szCs w:val="24"/>
              </w:rPr>
            </w:pPr>
          </w:p>
        </w:tc>
        <w:tc>
          <w:tcPr>
            <w:tcW w:w="0" w:type="auto"/>
          </w:tcPr>
          <w:p w14:paraId="76EAAE29" w14:textId="0938B58E" w:rsidR="0035564C" w:rsidRPr="00563117" w:rsidRDefault="0035564C">
            <w:pPr>
              <w:rPr>
                <w:rFonts w:ascii="Helvetica" w:hAnsi="Helvetica"/>
                <w:sz w:val="24"/>
                <w:szCs w:val="24"/>
              </w:rPr>
            </w:pPr>
          </w:p>
        </w:tc>
        <w:tc>
          <w:tcPr>
            <w:tcW w:w="0" w:type="auto"/>
          </w:tcPr>
          <w:p w14:paraId="38BFCCCF" w14:textId="746F8FC0"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3FC8E73F"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3120FA98" w14:textId="4503D9D7" w:rsidR="0035564C" w:rsidRPr="00563117" w:rsidRDefault="0035564C">
            <w:pPr>
              <w:rPr>
                <w:rFonts w:ascii="Helvetica" w:hAnsi="Helvetica"/>
                <w:sz w:val="24"/>
                <w:szCs w:val="24"/>
              </w:rPr>
            </w:pPr>
            <w:r w:rsidRPr="00563117">
              <w:rPr>
                <w:rFonts w:ascii="Helvetica" w:hAnsi="Helvetica"/>
                <w:sz w:val="24"/>
                <w:szCs w:val="24"/>
              </w:rPr>
              <w:t>0.341</w:t>
            </w:r>
          </w:p>
        </w:tc>
        <w:tc>
          <w:tcPr>
            <w:tcW w:w="0" w:type="auto"/>
          </w:tcPr>
          <w:p w14:paraId="32868937" w14:textId="66D0A74D" w:rsidR="0035564C" w:rsidRPr="00563117" w:rsidRDefault="0035564C">
            <w:pPr>
              <w:rPr>
                <w:rFonts w:ascii="Helvetica" w:hAnsi="Helvetica"/>
                <w:sz w:val="24"/>
                <w:szCs w:val="24"/>
              </w:rPr>
            </w:pPr>
            <w:r w:rsidRPr="00563117">
              <w:rPr>
                <w:rFonts w:ascii="Helvetica" w:hAnsi="Helvetica"/>
                <w:sz w:val="24"/>
                <w:szCs w:val="24"/>
              </w:rPr>
              <w:t>1</w:t>
            </w:r>
          </w:p>
        </w:tc>
        <w:tc>
          <w:tcPr>
            <w:tcW w:w="0" w:type="auto"/>
          </w:tcPr>
          <w:p w14:paraId="593A5815" w14:textId="34F83E9B" w:rsidR="0035564C" w:rsidRPr="00563117" w:rsidRDefault="0035564C">
            <w:pPr>
              <w:rPr>
                <w:rFonts w:ascii="Helvetica" w:hAnsi="Helvetica"/>
                <w:sz w:val="24"/>
                <w:szCs w:val="24"/>
              </w:rPr>
            </w:pPr>
            <w:r w:rsidRPr="00563117">
              <w:rPr>
                <w:rFonts w:ascii="Helvetica" w:hAnsi="Helvetica"/>
                <w:sz w:val="24"/>
                <w:szCs w:val="24"/>
              </w:rPr>
              <w:t>0.341</w:t>
            </w:r>
          </w:p>
        </w:tc>
        <w:tc>
          <w:tcPr>
            <w:tcW w:w="0" w:type="auto"/>
          </w:tcPr>
          <w:p w14:paraId="688A580F" w14:textId="36DDD520"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2E5206AE" w14:textId="6647B8D3"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61F1FE88" w14:textId="471D5484"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0" w:type="auto"/>
          </w:tcPr>
          <w:p w14:paraId="36453018"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61CC56E5" w14:textId="3778F469"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53318B47" w14:textId="0148D2D1"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67C83D84" w14:textId="2EB8FCB5" w:rsidTr="00563117">
        <w:tc>
          <w:tcPr>
            <w:tcW w:w="1341" w:type="dxa"/>
          </w:tcPr>
          <w:p w14:paraId="7C886A1A" w14:textId="169A16A7" w:rsidR="0035564C" w:rsidRPr="00563117" w:rsidRDefault="0035564C">
            <w:pPr>
              <w:rPr>
                <w:rFonts w:ascii="Helvetica" w:hAnsi="Helvetica"/>
                <w:sz w:val="24"/>
                <w:szCs w:val="24"/>
              </w:rPr>
            </w:pPr>
            <w:r w:rsidRPr="00563117">
              <w:rPr>
                <w:rFonts w:ascii="Helvetica" w:hAnsi="Helvetica"/>
                <w:sz w:val="24"/>
                <w:szCs w:val="24"/>
              </w:rPr>
              <w:t>0111</w:t>
            </w:r>
          </w:p>
        </w:tc>
        <w:tc>
          <w:tcPr>
            <w:tcW w:w="0" w:type="auto"/>
          </w:tcPr>
          <w:p w14:paraId="6DA488EB" w14:textId="77777777" w:rsidR="0035564C" w:rsidRPr="00563117" w:rsidRDefault="0035564C">
            <w:pPr>
              <w:rPr>
                <w:rFonts w:ascii="Helvetica" w:hAnsi="Helvetica"/>
                <w:sz w:val="24"/>
                <w:szCs w:val="24"/>
              </w:rPr>
            </w:pPr>
          </w:p>
        </w:tc>
        <w:tc>
          <w:tcPr>
            <w:tcW w:w="0" w:type="auto"/>
          </w:tcPr>
          <w:p w14:paraId="391F3825" w14:textId="2812A083" w:rsidR="0035564C" w:rsidRPr="00563117" w:rsidRDefault="0035564C">
            <w:pPr>
              <w:rPr>
                <w:rFonts w:ascii="Helvetica" w:hAnsi="Helvetica"/>
                <w:sz w:val="24"/>
                <w:szCs w:val="24"/>
              </w:rPr>
            </w:pPr>
          </w:p>
        </w:tc>
        <w:tc>
          <w:tcPr>
            <w:tcW w:w="0" w:type="auto"/>
          </w:tcPr>
          <w:p w14:paraId="185B6793" w14:textId="24284D03"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7EBA3271"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5A13D42" w14:textId="5A63F5A5" w:rsidR="0035564C" w:rsidRPr="00563117" w:rsidRDefault="0035564C">
            <w:pPr>
              <w:rPr>
                <w:rFonts w:ascii="Helvetica" w:hAnsi="Helvetica"/>
                <w:sz w:val="24"/>
                <w:szCs w:val="24"/>
              </w:rPr>
            </w:pPr>
            <w:r w:rsidRPr="00563117">
              <w:rPr>
                <w:rFonts w:ascii="Helvetica" w:hAnsi="Helvetica"/>
                <w:sz w:val="24"/>
                <w:szCs w:val="24"/>
              </w:rPr>
              <w:t>0.207</w:t>
            </w:r>
          </w:p>
        </w:tc>
        <w:tc>
          <w:tcPr>
            <w:tcW w:w="0" w:type="auto"/>
          </w:tcPr>
          <w:p w14:paraId="4782276B" w14:textId="04629C0F"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0" w:type="auto"/>
          </w:tcPr>
          <w:p w14:paraId="15B7D210" w14:textId="47D390F6" w:rsidR="0035564C" w:rsidRPr="00563117" w:rsidRDefault="0035564C">
            <w:pPr>
              <w:rPr>
                <w:rFonts w:ascii="Helvetica" w:hAnsi="Helvetica"/>
                <w:sz w:val="24"/>
                <w:szCs w:val="24"/>
              </w:rPr>
            </w:pPr>
            <w:r w:rsidRPr="00563117">
              <w:rPr>
                <w:rFonts w:ascii="Helvetica" w:hAnsi="Helvetica"/>
                <w:sz w:val="24"/>
                <w:szCs w:val="24"/>
              </w:rPr>
              <w:t>0.242</w:t>
            </w:r>
          </w:p>
        </w:tc>
        <w:tc>
          <w:tcPr>
            <w:tcW w:w="0" w:type="auto"/>
          </w:tcPr>
          <w:p w14:paraId="0DA48CC4" w14:textId="50C6DF31" w:rsidR="0035564C" w:rsidRPr="00563117" w:rsidRDefault="0035564C">
            <w:pPr>
              <w:tabs>
                <w:tab w:val="center" w:pos="4320"/>
                <w:tab w:val="right" w:pos="8640"/>
              </w:tabs>
              <w:rPr>
                <w:rFonts w:ascii="Helvetica" w:hAnsi="Helvetica"/>
                <w:sz w:val="24"/>
                <w:szCs w:val="24"/>
              </w:rPr>
            </w:pPr>
            <w:r w:rsidRPr="00563117">
              <w:rPr>
                <w:rFonts w:ascii="Helvetica" w:hAnsi="Helvetica"/>
                <w:sz w:val="24"/>
                <w:szCs w:val="24"/>
              </w:rPr>
              <w:t>1</w:t>
            </w:r>
          </w:p>
        </w:tc>
        <w:tc>
          <w:tcPr>
            <w:tcW w:w="0" w:type="auto"/>
          </w:tcPr>
          <w:p w14:paraId="4802756C" w14:textId="1E611663"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7A5F324B" w14:textId="4B40360D"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0" w:type="auto"/>
          </w:tcPr>
          <w:p w14:paraId="60B3862A"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4A385846" w14:textId="1752DB4B"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9C38466" w14:textId="772E6728"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r w:rsidR="00563117" w:rsidRPr="00F003D4" w14:paraId="4BF874E6" w14:textId="2CBAEBF6" w:rsidTr="00563117">
        <w:tc>
          <w:tcPr>
            <w:tcW w:w="1341" w:type="dxa"/>
          </w:tcPr>
          <w:p w14:paraId="07ECCD1E" w14:textId="3063C3D5" w:rsidR="0035564C" w:rsidRPr="00563117" w:rsidRDefault="0035564C">
            <w:pPr>
              <w:rPr>
                <w:rFonts w:ascii="Helvetica" w:hAnsi="Helvetica"/>
                <w:sz w:val="24"/>
                <w:szCs w:val="24"/>
              </w:rPr>
            </w:pPr>
            <w:r w:rsidRPr="00563117">
              <w:rPr>
                <w:rFonts w:ascii="Helvetica" w:hAnsi="Helvetica"/>
                <w:sz w:val="24"/>
                <w:szCs w:val="24"/>
              </w:rPr>
              <w:t>1111</w:t>
            </w:r>
          </w:p>
        </w:tc>
        <w:tc>
          <w:tcPr>
            <w:tcW w:w="0" w:type="auto"/>
          </w:tcPr>
          <w:p w14:paraId="29F4A153" w14:textId="77777777" w:rsidR="0035564C" w:rsidRPr="00563117" w:rsidRDefault="0035564C">
            <w:pPr>
              <w:rPr>
                <w:rFonts w:ascii="Helvetica" w:hAnsi="Helvetica"/>
                <w:sz w:val="24"/>
                <w:szCs w:val="24"/>
              </w:rPr>
            </w:pPr>
          </w:p>
        </w:tc>
        <w:tc>
          <w:tcPr>
            <w:tcW w:w="0" w:type="auto"/>
          </w:tcPr>
          <w:p w14:paraId="55F90EDC" w14:textId="5C259C93" w:rsidR="0035564C" w:rsidRPr="00563117" w:rsidRDefault="0035564C">
            <w:pPr>
              <w:rPr>
                <w:rFonts w:ascii="Helvetica" w:hAnsi="Helvetica"/>
                <w:sz w:val="24"/>
                <w:szCs w:val="24"/>
              </w:rPr>
            </w:pPr>
          </w:p>
        </w:tc>
        <w:tc>
          <w:tcPr>
            <w:tcW w:w="0" w:type="auto"/>
          </w:tcPr>
          <w:p w14:paraId="2285BB69" w14:textId="7DB9A4ED"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2A0795BF"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F7377DE" w14:textId="482E0F23" w:rsidR="0035564C" w:rsidRPr="00563117" w:rsidRDefault="0035564C">
            <w:pPr>
              <w:rPr>
                <w:rFonts w:ascii="Helvetica" w:hAnsi="Helvetica"/>
                <w:sz w:val="24"/>
                <w:szCs w:val="24"/>
              </w:rPr>
            </w:pPr>
            <w:r w:rsidRPr="00563117">
              <w:rPr>
                <w:rFonts w:ascii="Helvetica" w:hAnsi="Helvetica"/>
                <w:sz w:val="24"/>
                <w:szCs w:val="24"/>
              </w:rPr>
              <w:t>-</w:t>
            </w:r>
          </w:p>
        </w:tc>
        <w:tc>
          <w:tcPr>
            <w:tcW w:w="0" w:type="auto"/>
          </w:tcPr>
          <w:p w14:paraId="16023034"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0BCA7FDB" w14:textId="672F2097"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5BD7AFD5" w14:textId="786D3922" w:rsidR="0035564C" w:rsidRPr="00563117" w:rsidRDefault="0035564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0" w:type="auto"/>
          </w:tcPr>
          <w:p w14:paraId="72979FF0" w14:textId="7CB8E289" w:rsidR="0035564C" w:rsidRPr="00563117" w:rsidRDefault="0035564C">
            <w:pPr>
              <w:rPr>
                <w:rFonts w:ascii="Helvetica" w:hAnsi="Helvetica"/>
                <w:sz w:val="24"/>
                <w:szCs w:val="24"/>
              </w:rPr>
            </w:pPr>
            <w:r w:rsidRPr="00563117">
              <w:rPr>
                <w:rFonts w:ascii="Helvetica" w:hAnsi="Helvetica"/>
                <w:sz w:val="24"/>
                <w:szCs w:val="24"/>
              </w:rPr>
              <w:t>0.444</w:t>
            </w:r>
          </w:p>
        </w:tc>
        <w:tc>
          <w:tcPr>
            <w:tcW w:w="0" w:type="auto"/>
          </w:tcPr>
          <w:p w14:paraId="3321A0E0" w14:textId="7966725A" w:rsidR="0035564C" w:rsidRPr="00563117" w:rsidRDefault="00ED0015">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33</w:t>
            </w:r>
          </w:p>
        </w:tc>
        <w:tc>
          <w:tcPr>
            <w:tcW w:w="0" w:type="auto"/>
          </w:tcPr>
          <w:p w14:paraId="3BBDFCBA" w14:textId="77777777"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7362BCB2" w14:textId="622EE2C1" w:rsidR="0035564C" w:rsidRPr="00563117" w:rsidRDefault="0035564C">
            <w:pPr>
              <w:tabs>
                <w:tab w:val="center" w:pos="4320"/>
                <w:tab w:val="right" w:pos="8640"/>
              </w:tabs>
              <w:spacing w:before="100" w:beforeAutospacing="1" w:after="100" w:afterAutospacing="1"/>
              <w:rPr>
                <w:rFonts w:ascii="Helvetica" w:hAnsi="Helvetica"/>
                <w:sz w:val="24"/>
                <w:szCs w:val="24"/>
              </w:rPr>
            </w:pPr>
          </w:p>
        </w:tc>
        <w:tc>
          <w:tcPr>
            <w:tcW w:w="0" w:type="auto"/>
          </w:tcPr>
          <w:p w14:paraId="19FB0AF8" w14:textId="6E9F6140" w:rsidR="0035564C" w:rsidRPr="00563117" w:rsidRDefault="0035564C">
            <w:pPr>
              <w:tabs>
                <w:tab w:val="center" w:pos="4320"/>
                <w:tab w:val="right" w:pos="8640"/>
              </w:tabs>
              <w:spacing w:before="100" w:beforeAutospacing="1" w:after="100" w:afterAutospacing="1"/>
              <w:rPr>
                <w:rFonts w:ascii="Helvetica" w:hAnsi="Helvetica"/>
                <w:sz w:val="24"/>
                <w:szCs w:val="24"/>
              </w:rPr>
            </w:pPr>
          </w:p>
        </w:tc>
      </w:tr>
    </w:tbl>
    <w:p w14:paraId="318A29A5" w14:textId="77777777" w:rsidR="00E11E08" w:rsidRPr="00F003D4" w:rsidRDefault="00E11E08">
      <w:pPr>
        <w:rPr>
          <w:rFonts w:ascii="Helvetica" w:hAnsi="Helvetica"/>
          <w:b/>
        </w:rPr>
      </w:pPr>
    </w:p>
    <w:p w14:paraId="7318B938" w14:textId="70CBEBC1" w:rsidR="0080443D" w:rsidRPr="00F003D4" w:rsidRDefault="0080443D" w:rsidP="0080443D">
      <w:pPr>
        <w:rPr>
          <w:rFonts w:ascii="Helvetica" w:hAnsi="Helvetica"/>
          <w:b/>
        </w:rPr>
      </w:pPr>
      <w:r w:rsidRPr="00F003D4">
        <w:rPr>
          <w:rFonts w:ascii="Helvetica" w:hAnsi="Helvetica"/>
          <w:b/>
        </w:rPr>
        <w:t xml:space="preserve">Table </w:t>
      </w:r>
      <w:r w:rsidR="00B3252F" w:rsidRPr="00F003D4">
        <w:rPr>
          <w:rFonts w:ascii="Helvetica" w:hAnsi="Helvetica"/>
          <w:b/>
        </w:rPr>
        <w:t>7</w:t>
      </w:r>
      <w:r w:rsidRPr="00F003D4">
        <w:rPr>
          <w:rFonts w:ascii="Helvetica" w:hAnsi="Helvetica"/>
          <w:b/>
        </w:rPr>
        <w:t xml:space="preserve">. Maximum Probability Using </w:t>
      </w:r>
      <w:r w:rsidR="005D068B" w:rsidRPr="00F003D4">
        <w:rPr>
          <w:rFonts w:ascii="Helvetica" w:hAnsi="Helvetica"/>
          <w:b/>
        </w:rPr>
        <w:t>EPM</w:t>
      </w:r>
    </w:p>
    <w:tbl>
      <w:tblPr>
        <w:tblStyle w:val="TableGrid"/>
        <w:tblW w:w="0" w:type="auto"/>
        <w:tblInd w:w="-792" w:type="dxa"/>
        <w:tblLook w:val="04A0" w:firstRow="1" w:lastRow="0" w:firstColumn="1" w:lastColumn="0" w:noHBand="0" w:noVBand="1"/>
      </w:tblPr>
      <w:tblGrid>
        <w:gridCol w:w="1318"/>
        <w:gridCol w:w="817"/>
        <w:gridCol w:w="350"/>
        <w:gridCol w:w="817"/>
        <w:gridCol w:w="350"/>
        <w:gridCol w:w="817"/>
        <w:gridCol w:w="483"/>
        <w:gridCol w:w="817"/>
        <w:gridCol w:w="617"/>
        <w:gridCol w:w="817"/>
        <w:gridCol w:w="617"/>
        <w:gridCol w:w="717"/>
        <w:gridCol w:w="350"/>
        <w:gridCol w:w="761"/>
      </w:tblGrid>
      <w:tr w:rsidR="00563117" w:rsidRPr="00F003D4" w14:paraId="05730C30" w14:textId="7696C369" w:rsidTr="00563117">
        <w:tc>
          <w:tcPr>
            <w:tcW w:w="1399" w:type="dxa"/>
          </w:tcPr>
          <w:p w14:paraId="16868877" w14:textId="4E1F6F82" w:rsidR="00965B7D" w:rsidRPr="00563117" w:rsidRDefault="00965B7D" w:rsidP="00CC4E6C">
            <w:pPr>
              <w:rPr>
                <w:rFonts w:ascii="Helvetica" w:hAnsi="Helvetica"/>
                <w:sz w:val="24"/>
                <w:szCs w:val="24"/>
              </w:rPr>
            </w:pPr>
            <w:r w:rsidRPr="00563117">
              <w:rPr>
                <w:rFonts w:ascii="Helvetica" w:hAnsi="Helvetica"/>
                <w:sz w:val="24"/>
                <w:szCs w:val="24"/>
              </w:rPr>
              <w:t xml:space="preserve">Starting </w:t>
            </w:r>
            <w:r w:rsidR="00CC4E6C" w:rsidRPr="00563117">
              <w:rPr>
                <w:rFonts w:ascii="Helvetica" w:hAnsi="Helvetica"/>
                <w:sz w:val="24"/>
                <w:szCs w:val="24"/>
              </w:rPr>
              <w:t>Genotype</w:t>
            </w:r>
          </w:p>
        </w:tc>
        <w:tc>
          <w:tcPr>
            <w:tcW w:w="802" w:type="dxa"/>
          </w:tcPr>
          <w:p w14:paraId="1FCCF879" w14:textId="120D1AE1" w:rsidR="00965B7D" w:rsidRPr="00563117" w:rsidRDefault="00965B7D" w:rsidP="00ED0015">
            <w:pPr>
              <w:rPr>
                <w:rFonts w:ascii="Helvetica" w:hAnsi="Helvetica"/>
                <w:sz w:val="24"/>
                <w:szCs w:val="24"/>
              </w:rPr>
            </w:pPr>
            <w:r w:rsidRPr="00563117">
              <w:rPr>
                <w:rFonts w:ascii="Helvetica" w:hAnsi="Helvetica"/>
                <w:sz w:val="24"/>
                <w:szCs w:val="24"/>
              </w:rPr>
              <w:t>1 Step</w:t>
            </w:r>
          </w:p>
        </w:tc>
        <w:tc>
          <w:tcPr>
            <w:tcW w:w="347" w:type="dxa"/>
          </w:tcPr>
          <w:p w14:paraId="67E82F1C" w14:textId="00E9B6E8"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802" w:type="dxa"/>
          </w:tcPr>
          <w:p w14:paraId="422DFF18" w14:textId="65722AFE" w:rsidR="00965B7D" w:rsidRPr="00563117" w:rsidRDefault="00965B7D" w:rsidP="00814253">
            <w:pPr>
              <w:rPr>
                <w:rFonts w:ascii="Helvetica" w:hAnsi="Helvetica"/>
                <w:sz w:val="24"/>
                <w:szCs w:val="24"/>
              </w:rPr>
            </w:pPr>
            <w:r w:rsidRPr="00563117">
              <w:rPr>
                <w:rFonts w:ascii="Helvetica" w:hAnsi="Helvetica"/>
                <w:sz w:val="24"/>
                <w:szCs w:val="24"/>
              </w:rPr>
              <w:t>2 Step</w:t>
            </w:r>
          </w:p>
        </w:tc>
        <w:tc>
          <w:tcPr>
            <w:tcW w:w="347" w:type="dxa"/>
          </w:tcPr>
          <w:p w14:paraId="2E8A4792" w14:textId="523AECDE"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802" w:type="dxa"/>
          </w:tcPr>
          <w:p w14:paraId="79A00898" w14:textId="5FADEDD7" w:rsidR="00965B7D" w:rsidRPr="00563117" w:rsidRDefault="00965B7D" w:rsidP="00814253">
            <w:pPr>
              <w:rPr>
                <w:rFonts w:ascii="Helvetica" w:hAnsi="Helvetica"/>
                <w:sz w:val="24"/>
                <w:szCs w:val="24"/>
              </w:rPr>
            </w:pPr>
            <w:r w:rsidRPr="00563117">
              <w:rPr>
                <w:rFonts w:ascii="Helvetica" w:hAnsi="Helvetica"/>
                <w:sz w:val="24"/>
                <w:szCs w:val="24"/>
              </w:rPr>
              <w:t>3 Step</w:t>
            </w:r>
          </w:p>
        </w:tc>
        <w:tc>
          <w:tcPr>
            <w:tcW w:w="477" w:type="dxa"/>
          </w:tcPr>
          <w:p w14:paraId="46CA7313" w14:textId="399DE893"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802" w:type="dxa"/>
          </w:tcPr>
          <w:p w14:paraId="0B7696FF" w14:textId="45DCE859" w:rsidR="00965B7D" w:rsidRPr="00563117" w:rsidRDefault="00965B7D" w:rsidP="00814253">
            <w:pPr>
              <w:rPr>
                <w:rFonts w:ascii="Helvetica" w:hAnsi="Helvetica"/>
                <w:sz w:val="24"/>
                <w:szCs w:val="24"/>
              </w:rPr>
            </w:pPr>
            <w:r w:rsidRPr="00563117">
              <w:rPr>
                <w:rFonts w:ascii="Helvetica" w:hAnsi="Helvetica"/>
                <w:sz w:val="24"/>
                <w:szCs w:val="24"/>
              </w:rPr>
              <w:t>4 Step</w:t>
            </w:r>
          </w:p>
        </w:tc>
        <w:tc>
          <w:tcPr>
            <w:tcW w:w="607" w:type="dxa"/>
          </w:tcPr>
          <w:p w14:paraId="2079EAF5" w14:textId="79F026C4"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802" w:type="dxa"/>
          </w:tcPr>
          <w:p w14:paraId="5F8B7E24" w14:textId="5297B14E" w:rsidR="00965B7D" w:rsidRPr="00563117" w:rsidRDefault="00965B7D" w:rsidP="00814253">
            <w:pPr>
              <w:rPr>
                <w:rFonts w:ascii="Helvetica" w:hAnsi="Helvetica"/>
                <w:sz w:val="24"/>
                <w:szCs w:val="24"/>
              </w:rPr>
            </w:pPr>
            <w:r w:rsidRPr="00563117">
              <w:rPr>
                <w:rFonts w:ascii="Helvetica" w:hAnsi="Helvetica"/>
                <w:sz w:val="24"/>
                <w:szCs w:val="24"/>
              </w:rPr>
              <w:t>5 Step</w:t>
            </w:r>
          </w:p>
        </w:tc>
        <w:tc>
          <w:tcPr>
            <w:tcW w:w="607" w:type="dxa"/>
          </w:tcPr>
          <w:p w14:paraId="099E598A" w14:textId="0D0C2577"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731" w:type="dxa"/>
          </w:tcPr>
          <w:p w14:paraId="667D2FD1" w14:textId="221307E0" w:rsidR="00965B7D" w:rsidRPr="00563117" w:rsidRDefault="00965B7D" w:rsidP="00814253">
            <w:pPr>
              <w:rPr>
                <w:rFonts w:ascii="Helvetica" w:hAnsi="Helvetica"/>
                <w:sz w:val="24"/>
                <w:szCs w:val="24"/>
              </w:rPr>
            </w:pPr>
            <w:r w:rsidRPr="00563117">
              <w:rPr>
                <w:rFonts w:ascii="Helvetica" w:hAnsi="Helvetica"/>
                <w:sz w:val="24"/>
                <w:szCs w:val="24"/>
              </w:rPr>
              <w:t>6 Step</w:t>
            </w:r>
          </w:p>
        </w:tc>
        <w:tc>
          <w:tcPr>
            <w:tcW w:w="347" w:type="dxa"/>
          </w:tcPr>
          <w:p w14:paraId="74E55E03" w14:textId="4F21D5B2"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776" w:type="dxa"/>
          </w:tcPr>
          <w:p w14:paraId="26060E3D" w14:textId="2A21FCA0" w:rsidR="00965B7D" w:rsidRPr="00563117" w:rsidRDefault="00965B7D" w:rsidP="00814253">
            <w:pPr>
              <w:rPr>
                <w:rFonts w:ascii="Helvetica" w:hAnsi="Helvetica"/>
                <w:sz w:val="24"/>
                <w:szCs w:val="24"/>
              </w:rPr>
            </w:pPr>
            <w:r w:rsidRPr="00563117">
              <w:rPr>
                <w:rFonts w:ascii="Helvetica" w:hAnsi="Helvetica"/>
                <w:sz w:val="24"/>
                <w:szCs w:val="24"/>
              </w:rPr>
              <w:t>Total</w:t>
            </w:r>
          </w:p>
          <w:p w14:paraId="10D38B42" w14:textId="78489307" w:rsidR="00965B7D" w:rsidRPr="00563117" w:rsidRDefault="00965B7D" w:rsidP="00814253">
            <w:pPr>
              <w:rPr>
                <w:rFonts w:ascii="Helvetica" w:hAnsi="Helvetica"/>
                <w:sz w:val="24"/>
                <w:szCs w:val="24"/>
              </w:rPr>
            </w:pPr>
            <w:r w:rsidRPr="00563117">
              <w:rPr>
                <w:rFonts w:ascii="Helvetica" w:hAnsi="Helvetica"/>
                <w:sz w:val="24"/>
                <w:szCs w:val="24"/>
              </w:rPr>
              <w:t>#</w:t>
            </w:r>
          </w:p>
        </w:tc>
      </w:tr>
      <w:tr w:rsidR="00563117" w:rsidRPr="00F003D4" w14:paraId="1D014241" w14:textId="1E921D0C" w:rsidTr="00563117">
        <w:tc>
          <w:tcPr>
            <w:tcW w:w="1399" w:type="dxa"/>
          </w:tcPr>
          <w:p w14:paraId="29A75080" w14:textId="515D02FD" w:rsidR="00965B7D" w:rsidRPr="00563117" w:rsidRDefault="00965B7D" w:rsidP="00814253">
            <w:pPr>
              <w:rPr>
                <w:rFonts w:ascii="Helvetica" w:hAnsi="Helvetica"/>
                <w:sz w:val="24"/>
                <w:szCs w:val="24"/>
              </w:rPr>
            </w:pPr>
            <w:r w:rsidRPr="00563117">
              <w:rPr>
                <w:rFonts w:ascii="Helvetica" w:hAnsi="Helvetica"/>
                <w:sz w:val="24"/>
                <w:szCs w:val="24"/>
              </w:rPr>
              <w:t>1000</w:t>
            </w:r>
          </w:p>
        </w:tc>
        <w:tc>
          <w:tcPr>
            <w:tcW w:w="802" w:type="dxa"/>
          </w:tcPr>
          <w:p w14:paraId="5C1AEB50" w14:textId="1A6D0BEE" w:rsidR="00965B7D" w:rsidRPr="00563117" w:rsidRDefault="00965B7D" w:rsidP="00814253">
            <w:pPr>
              <w:rPr>
                <w:rFonts w:ascii="Helvetica" w:hAnsi="Helvetica"/>
                <w:sz w:val="24"/>
                <w:szCs w:val="24"/>
              </w:rPr>
            </w:pPr>
            <w:r w:rsidRPr="00563117">
              <w:rPr>
                <w:rFonts w:ascii="Helvetica" w:hAnsi="Helvetica"/>
                <w:sz w:val="24"/>
                <w:szCs w:val="24"/>
              </w:rPr>
              <w:t>1.0</w:t>
            </w:r>
          </w:p>
        </w:tc>
        <w:tc>
          <w:tcPr>
            <w:tcW w:w="347" w:type="dxa"/>
          </w:tcPr>
          <w:p w14:paraId="09542446" w14:textId="2BF28437" w:rsidR="00965B7D" w:rsidRPr="00563117" w:rsidRDefault="00965B7D" w:rsidP="00814253">
            <w:pPr>
              <w:rPr>
                <w:rFonts w:ascii="Helvetica" w:hAnsi="Helvetica"/>
                <w:sz w:val="24"/>
                <w:szCs w:val="24"/>
              </w:rPr>
            </w:pPr>
            <w:r w:rsidRPr="00563117">
              <w:rPr>
                <w:rFonts w:ascii="Helvetica" w:hAnsi="Helvetica"/>
                <w:sz w:val="24"/>
                <w:szCs w:val="24"/>
              </w:rPr>
              <w:t>1</w:t>
            </w:r>
          </w:p>
        </w:tc>
        <w:tc>
          <w:tcPr>
            <w:tcW w:w="802" w:type="dxa"/>
          </w:tcPr>
          <w:p w14:paraId="12C807C8" w14:textId="51642109" w:rsidR="00965B7D" w:rsidRPr="00563117" w:rsidRDefault="00965B7D" w:rsidP="00814253">
            <w:pPr>
              <w:rPr>
                <w:rFonts w:ascii="Helvetica" w:hAnsi="Helvetica"/>
                <w:sz w:val="24"/>
                <w:szCs w:val="24"/>
              </w:rPr>
            </w:pPr>
            <w:r w:rsidRPr="00563117">
              <w:rPr>
                <w:rFonts w:ascii="Helvetica" w:hAnsi="Helvetica"/>
                <w:sz w:val="24"/>
                <w:szCs w:val="24"/>
              </w:rPr>
              <w:t>1.0</w:t>
            </w:r>
          </w:p>
        </w:tc>
        <w:tc>
          <w:tcPr>
            <w:tcW w:w="347" w:type="dxa"/>
          </w:tcPr>
          <w:p w14:paraId="33A4F11E" w14:textId="4E0D0FEA" w:rsidR="00965B7D" w:rsidRPr="00563117" w:rsidRDefault="00965B7D" w:rsidP="00814253">
            <w:pPr>
              <w:rPr>
                <w:rFonts w:ascii="Helvetica" w:hAnsi="Helvetica"/>
                <w:sz w:val="24"/>
                <w:szCs w:val="24"/>
              </w:rPr>
            </w:pPr>
            <w:r w:rsidRPr="00563117">
              <w:rPr>
                <w:rFonts w:ascii="Helvetica" w:hAnsi="Helvetica"/>
                <w:sz w:val="24"/>
                <w:szCs w:val="24"/>
              </w:rPr>
              <w:t>3</w:t>
            </w:r>
          </w:p>
        </w:tc>
        <w:tc>
          <w:tcPr>
            <w:tcW w:w="802" w:type="dxa"/>
          </w:tcPr>
          <w:p w14:paraId="1EDF4FDC" w14:textId="09E86630" w:rsidR="00965B7D" w:rsidRPr="00563117" w:rsidRDefault="00965B7D" w:rsidP="00814253">
            <w:pPr>
              <w:rPr>
                <w:rFonts w:ascii="Helvetica" w:hAnsi="Helvetica"/>
                <w:sz w:val="24"/>
                <w:szCs w:val="24"/>
              </w:rPr>
            </w:pPr>
            <w:r w:rsidRPr="00563117">
              <w:rPr>
                <w:rFonts w:ascii="Helvetica" w:hAnsi="Helvetica"/>
                <w:sz w:val="24"/>
                <w:szCs w:val="24"/>
              </w:rPr>
              <w:t>1.0</w:t>
            </w:r>
          </w:p>
        </w:tc>
        <w:tc>
          <w:tcPr>
            <w:tcW w:w="477" w:type="dxa"/>
          </w:tcPr>
          <w:p w14:paraId="1FA542DC" w14:textId="4C05D237" w:rsidR="00965B7D" w:rsidRPr="00563117" w:rsidRDefault="000D3507"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7</w:t>
            </w:r>
          </w:p>
        </w:tc>
        <w:tc>
          <w:tcPr>
            <w:tcW w:w="802" w:type="dxa"/>
          </w:tcPr>
          <w:p w14:paraId="78077A58" w14:textId="5FAD8A73" w:rsidR="00965B7D" w:rsidRPr="00563117" w:rsidRDefault="00965B7D" w:rsidP="00814253">
            <w:pPr>
              <w:rPr>
                <w:rFonts w:ascii="Helvetica" w:hAnsi="Helvetica"/>
                <w:sz w:val="24"/>
                <w:szCs w:val="24"/>
              </w:rPr>
            </w:pPr>
            <w:r w:rsidRPr="00563117">
              <w:rPr>
                <w:rFonts w:ascii="Helvetica" w:hAnsi="Helvetica"/>
                <w:sz w:val="24"/>
                <w:szCs w:val="24"/>
              </w:rPr>
              <w:t>1.0</w:t>
            </w:r>
          </w:p>
        </w:tc>
        <w:tc>
          <w:tcPr>
            <w:tcW w:w="607" w:type="dxa"/>
          </w:tcPr>
          <w:p w14:paraId="6D8AEB57" w14:textId="5020A283"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15</w:t>
            </w:r>
          </w:p>
        </w:tc>
        <w:tc>
          <w:tcPr>
            <w:tcW w:w="802" w:type="dxa"/>
          </w:tcPr>
          <w:p w14:paraId="51ED707D" w14:textId="003788E2" w:rsidR="00965B7D" w:rsidRPr="00563117" w:rsidRDefault="00965B7D" w:rsidP="00814253">
            <w:pPr>
              <w:rPr>
                <w:rFonts w:ascii="Helvetica" w:hAnsi="Helvetica"/>
                <w:sz w:val="24"/>
                <w:szCs w:val="24"/>
              </w:rPr>
            </w:pPr>
            <w:r w:rsidRPr="00563117">
              <w:rPr>
                <w:rFonts w:ascii="Helvetica" w:hAnsi="Helvetica"/>
                <w:sz w:val="24"/>
                <w:szCs w:val="24"/>
              </w:rPr>
              <w:t>1.0</w:t>
            </w:r>
          </w:p>
        </w:tc>
        <w:tc>
          <w:tcPr>
            <w:tcW w:w="607" w:type="dxa"/>
          </w:tcPr>
          <w:p w14:paraId="48AD3995" w14:textId="173EB8E8" w:rsidR="00965B7D" w:rsidRPr="00563117" w:rsidRDefault="00072B33"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31</w:t>
            </w:r>
          </w:p>
        </w:tc>
        <w:tc>
          <w:tcPr>
            <w:tcW w:w="731" w:type="dxa"/>
          </w:tcPr>
          <w:p w14:paraId="03575489"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347" w:type="dxa"/>
          </w:tcPr>
          <w:p w14:paraId="2EE87FA7"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776" w:type="dxa"/>
          </w:tcPr>
          <w:p w14:paraId="6671266E" w14:textId="1E549BC4"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r>
      <w:tr w:rsidR="00563117" w:rsidRPr="00F003D4" w14:paraId="483BA530" w14:textId="1DDC3855" w:rsidTr="00563117">
        <w:tc>
          <w:tcPr>
            <w:tcW w:w="1399" w:type="dxa"/>
          </w:tcPr>
          <w:p w14:paraId="54577F18" w14:textId="77777777" w:rsidR="00965B7D" w:rsidRPr="00563117" w:rsidRDefault="00965B7D" w:rsidP="00814253">
            <w:pPr>
              <w:rPr>
                <w:rFonts w:ascii="Helvetica" w:hAnsi="Helvetica"/>
                <w:sz w:val="24"/>
                <w:szCs w:val="24"/>
              </w:rPr>
            </w:pPr>
            <w:r w:rsidRPr="00563117">
              <w:rPr>
                <w:rFonts w:ascii="Helvetica" w:hAnsi="Helvetica"/>
                <w:sz w:val="24"/>
                <w:szCs w:val="24"/>
              </w:rPr>
              <w:t>0100</w:t>
            </w:r>
          </w:p>
        </w:tc>
        <w:tc>
          <w:tcPr>
            <w:tcW w:w="802" w:type="dxa"/>
          </w:tcPr>
          <w:p w14:paraId="2C01A968" w14:textId="646F65C7"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347" w:type="dxa"/>
          </w:tcPr>
          <w:p w14:paraId="31E1A422" w14:textId="11C7042E" w:rsidR="00965B7D" w:rsidRPr="00563117" w:rsidRDefault="00965B7D" w:rsidP="00814253">
            <w:pPr>
              <w:rPr>
                <w:rFonts w:ascii="Helvetica" w:hAnsi="Helvetica"/>
                <w:sz w:val="24"/>
                <w:szCs w:val="24"/>
              </w:rPr>
            </w:pPr>
            <w:r w:rsidRPr="00563117">
              <w:rPr>
                <w:rFonts w:ascii="Helvetica" w:hAnsi="Helvetica"/>
                <w:sz w:val="24"/>
                <w:szCs w:val="24"/>
              </w:rPr>
              <w:t>1</w:t>
            </w:r>
          </w:p>
        </w:tc>
        <w:tc>
          <w:tcPr>
            <w:tcW w:w="802" w:type="dxa"/>
          </w:tcPr>
          <w:p w14:paraId="3BB3A07F" w14:textId="7C004846"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347" w:type="dxa"/>
          </w:tcPr>
          <w:p w14:paraId="21AA1B3A" w14:textId="662860EB" w:rsidR="00965B7D" w:rsidRPr="00563117" w:rsidRDefault="00965B7D" w:rsidP="00814253">
            <w:pPr>
              <w:rPr>
                <w:rFonts w:ascii="Helvetica" w:hAnsi="Helvetica"/>
                <w:sz w:val="24"/>
                <w:szCs w:val="24"/>
              </w:rPr>
            </w:pPr>
            <w:r w:rsidRPr="00563117">
              <w:rPr>
                <w:rFonts w:ascii="Helvetica" w:hAnsi="Helvetica"/>
                <w:sz w:val="24"/>
                <w:szCs w:val="24"/>
              </w:rPr>
              <w:t>5</w:t>
            </w:r>
          </w:p>
        </w:tc>
        <w:tc>
          <w:tcPr>
            <w:tcW w:w="802" w:type="dxa"/>
          </w:tcPr>
          <w:p w14:paraId="75210DBD" w14:textId="59C2CFC8"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477" w:type="dxa"/>
          </w:tcPr>
          <w:p w14:paraId="5AC0E987" w14:textId="3C6B9784" w:rsidR="00965B7D" w:rsidRPr="00563117" w:rsidRDefault="000D3507"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28</w:t>
            </w:r>
          </w:p>
        </w:tc>
        <w:tc>
          <w:tcPr>
            <w:tcW w:w="802" w:type="dxa"/>
          </w:tcPr>
          <w:p w14:paraId="1018F131" w14:textId="2202A6AC"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335E3D3D" w14:textId="0F0752A9" w:rsidR="00965B7D" w:rsidRPr="00563117" w:rsidRDefault="00144A2A" w:rsidP="0077433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145</w:t>
            </w:r>
          </w:p>
        </w:tc>
        <w:tc>
          <w:tcPr>
            <w:tcW w:w="802" w:type="dxa"/>
          </w:tcPr>
          <w:p w14:paraId="27E99D13" w14:textId="05734D04" w:rsidR="00965B7D" w:rsidRPr="00563117" w:rsidRDefault="00965B7D" w:rsidP="0077433C">
            <w:pPr>
              <w:rPr>
                <w:rFonts w:ascii="Helvetica" w:hAnsi="Helvetica"/>
                <w:sz w:val="24"/>
                <w:szCs w:val="24"/>
              </w:rPr>
            </w:pPr>
            <w:r w:rsidRPr="00563117">
              <w:rPr>
                <w:rFonts w:ascii="Helvetica" w:hAnsi="Helvetica"/>
                <w:sz w:val="24"/>
                <w:szCs w:val="24"/>
              </w:rPr>
              <w:t>0.389</w:t>
            </w:r>
          </w:p>
        </w:tc>
        <w:tc>
          <w:tcPr>
            <w:tcW w:w="607" w:type="dxa"/>
          </w:tcPr>
          <w:p w14:paraId="2A36D056" w14:textId="5C485659" w:rsidR="00965B7D" w:rsidRPr="00563117" w:rsidRDefault="00072B33" w:rsidP="0077433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731" w:type="dxa"/>
          </w:tcPr>
          <w:p w14:paraId="28D32D52" w14:textId="77777777" w:rsidR="00965B7D" w:rsidRPr="00563117" w:rsidRDefault="00965B7D" w:rsidP="0077433C">
            <w:pPr>
              <w:tabs>
                <w:tab w:val="center" w:pos="4320"/>
                <w:tab w:val="right" w:pos="8640"/>
              </w:tabs>
              <w:spacing w:before="100" w:beforeAutospacing="1" w:after="100" w:afterAutospacing="1"/>
              <w:rPr>
                <w:rFonts w:ascii="Helvetica" w:hAnsi="Helvetica"/>
                <w:sz w:val="24"/>
                <w:szCs w:val="24"/>
              </w:rPr>
            </w:pPr>
          </w:p>
        </w:tc>
        <w:tc>
          <w:tcPr>
            <w:tcW w:w="347" w:type="dxa"/>
          </w:tcPr>
          <w:p w14:paraId="4F3E28C1" w14:textId="77777777" w:rsidR="00965B7D" w:rsidRPr="00563117" w:rsidRDefault="00965B7D" w:rsidP="0077433C">
            <w:pPr>
              <w:tabs>
                <w:tab w:val="center" w:pos="4320"/>
                <w:tab w:val="right" w:pos="8640"/>
              </w:tabs>
              <w:spacing w:before="100" w:beforeAutospacing="1" w:after="100" w:afterAutospacing="1"/>
              <w:rPr>
                <w:rFonts w:ascii="Helvetica" w:hAnsi="Helvetica"/>
                <w:sz w:val="24"/>
                <w:szCs w:val="24"/>
              </w:rPr>
            </w:pPr>
          </w:p>
        </w:tc>
        <w:tc>
          <w:tcPr>
            <w:tcW w:w="776" w:type="dxa"/>
          </w:tcPr>
          <w:p w14:paraId="2469DDB6" w14:textId="2875EE27" w:rsidR="00965B7D" w:rsidRPr="00563117" w:rsidRDefault="00965B7D" w:rsidP="0077433C">
            <w:pPr>
              <w:tabs>
                <w:tab w:val="center" w:pos="4320"/>
                <w:tab w:val="right" w:pos="8640"/>
              </w:tabs>
              <w:spacing w:before="100" w:beforeAutospacing="1" w:after="100" w:afterAutospacing="1"/>
              <w:rPr>
                <w:rFonts w:ascii="Helvetica" w:hAnsi="Helvetica"/>
                <w:sz w:val="24"/>
                <w:szCs w:val="24"/>
              </w:rPr>
            </w:pPr>
          </w:p>
        </w:tc>
      </w:tr>
      <w:tr w:rsidR="00563117" w:rsidRPr="00F003D4" w14:paraId="7C82CF61" w14:textId="0C6B57E0" w:rsidTr="00563117">
        <w:tc>
          <w:tcPr>
            <w:tcW w:w="1399" w:type="dxa"/>
          </w:tcPr>
          <w:p w14:paraId="333D00A0" w14:textId="77777777" w:rsidR="00965B7D" w:rsidRPr="00563117" w:rsidRDefault="00965B7D" w:rsidP="00814253">
            <w:pPr>
              <w:rPr>
                <w:rFonts w:ascii="Helvetica" w:hAnsi="Helvetica"/>
                <w:sz w:val="24"/>
                <w:szCs w:val="24"/>
              </w:rPr>
            </w:pPr>
            <w:r w:rsidRPr="00563117">
              <w:rPr>
                <w:rFonts w:ascii="Helvetica" w:hAnsi="Helvetica"/>
                <w:sz w:val="24"/>
                <w:szCs w:val="24"/>
              </w:rPr>
              <w:t>0010</w:t>
            </w:r>
          </w:p>
        </w:tc>
        <w:tc>
          <w:tcPr>
            <w:tcW w:w="802" w:type="dxa"/>
          </w:tcPr>
          <w:p w14:paraId="07CCAE8E" w14:textId="20A0659A"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347" w:type="dxa"/>
          </w:tcPr>
          <w:p w14:paraId="37A8CD21" w14:textId="1AF81628" w:rsidR="00965B7D" w:rsidRPr="00563117" w:rsidRDefault="00965B7D" w:rsidP="00814253">
            <w:pPr>
              <w:rPr>
                <w:rFonts w:ascii="Helvetica" w:hAnsi="Helvetica"/>
                <w:sz w:val="24"/>
                <w:szCs w:val="24"/>
              </w:rPr>
            </w:pPr>
            <w:r w:rsidRPr="00563117">
              <w:rPr>
                <w:rFonts w:ascii="Helvetica" w:hAnsi="Helvetica"/>
                <w:sz w:val="24"/>
                <w:szCs w:val="24"/>
              </w:rPr>
              <w:t>1</w:t>
            </w:r>
          </w:p>
        </w:tc>
        <w:tc>
          <w:tcPr>
            <w:tcW w:w="802" w:type="dxa"/>
          </w:tcPr>
          <w:p w14:paraId="464DB9F7" w14:textId="38628C30"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347" w:type="dxa"/>
          </w:tcPr>
          <w:p w14:paraId="4AE694E1" w14:textId="361AFA34" w:rsidR="00965B7D" w:rsidRPr="00563117" w:rsidRDefault="00965B7D" w:rsidP="00814253">
            <w:pPr>
              <w:rPr>
                <w:rFonts w:ascii="Helvetica" w:hAnsi="Helvetica"/>
                <w:sz w:val="24"/>
                <w:szCs w:val="24"/>
              </w:rPr>
            </w:pPr>
            <w:r w:rsidRPr="00563117">
              <w:rPr>
                <w:rFonts w:ascii="Helvetica" w:hAnsi="Helvetica"/>
                <w:sz w:val="24"/>
                <w:szCs w:val="24"/>
              </w:rPr>
              <w:t>8</w:t>
            </w:r>
          </w:p>
        </w:tc>
        <w:tc>
          <w:tcPr>
            <w:tcW w:w="802" w:type="dxa"/>
          </w:tcPr>
          <w:p w14:paraId="2EE40948" w14:textId="15E3454F"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477" w:type="dxa"/>
          </w:tcPr>
          <w:p w14:paraId="64957A0A" w14:textId="00BF6B98"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13</w:t>
            </w:r>
          </w:p>
        </w:tc>
        <w:tc>
          <w:tcPr>
            <w:tcW w:w="802" w:type="dxa"/>
          </w:tcPr>
          <w:p w14:paraId="7D44CCBE" w14:textId="35CBC01A"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1F242F6D" w14:textId="26FAD36B" w:rsidR="00965B7D" w:rsidRPr="00563117" w:rsidRDefault="00144A2A" w:rsidP="00AA310F">
            <w:pPr>
              <w:tabs>
                <w:tab w:val="center" w:pos="4320"/>
                <w:tab w:val="right" w:pos="8640"/>
              </w:tabs>
              <w:rPr>
                <w:rFonts w:ascii="Helvetica" w:hAnsi="Helvetica"/>
                <w:sz w:val="24"/>
                <w:szCs w:val="24"/>
              </w:rPr>
            </w:pPr>
            <w:r w:rsidRPr="00563117">
              <w:rPr>
                <w:rFonts w:ascii="Helvetica" w:hAnsi="Helvetica"/>
                <w:sz w:val="24"/>
                <w:szCs w:val="24"/>
              </w:rPr>
              <w:t>25</w:t>
            </w:r>
          </w:p>
        </w:tc>
        <w:tc>
          <w:tcPr>
            <w:tcW w:w="802" w:type="dxa"/>
          </w:tcPr>
          <w:p w14:paraId="536FA110" w14:textId="41601C23" w:rsidR="00965B7D" w:rsidRPr="00563117" w:rsidRDefault="00965B7D" w:rsidP="00AA310F">
            <w:pPr>
              <w:rPr>
                <w:rFonts w:ascii="Helvetica" w:hAnsi="Helvetica"/>
                <w:sz w:val="24"/>
                <w:szCs w:val="24"/>
              </w:rPr>
            </w:pPr>
            <w:r w:rsidRPr="00563117">
              <w:rPr>
                <w:rFonts w:ascii="Helvetica" w:hAnsi="Helvetica"/>
                <w:sz w:val="24"/>
                <w:szCs w:val="24"/>
              </w:rPr>
              <w:t>0.375</w:t>
            </w:r>
          </w:p>
        </w:tc>
        <w:tc>
          <w:tcPr>
            <w:tcW w:w="607" w:type="dxa"/>
          </w:tcPr>
          <w:p w14:paraId="0F0E92F7" w14:textId="5E258BC4" w:rsidR="00965B7D" w:rsidRPr="00563117" w:rsidRDefault="00072B33"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6</w:t>
            </w:r>
          </w:p>
        </w:tc>
        <w:tc>
          <w:tcPr>
            <w:tcW w:w="731" w:type="dxa"/>
          </w:tcPr>
          <w:p w14:paraId="343E63AA"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2369935A"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0D16EE2A" w14:textId="1EAE651C"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56E8AB0A" w14:textId="43BB872A" w:rsidTr="00563117">
        <w:tc>
          <w:tcPr>
            <w:tcW w:w="1399" w:type="dxa"/>
          </w:tcPr>
          <w:p w14:paraId="415AC402" w14:textId="77777777" w:rsidR="00965B7D" w:rsidRPr="00563117" w:rsidRDefault="00965B7D" w:rsidP="00814253">
            <w:pPr>
              <w:rPr>
                <w:rFonts w:ascii="Helvetica" w:hAnsi="Helvetica"/>
                <w:sz w:val="24"/>
                <w:szCs w:val="24"/>
              </w:rPr>
            </w:pPr>
            <w:r w:rsidRPr="00563117">
              <w:rPr>
                <w:rFonts w:ascii="Helvetica" w:hAnsi="Helvetica"/>
                <w:sz w:val="24"/>
                <w:szCs w:val="24"/>
              </w:rPr>
              <w:t>0001</w:t>
            </w:r>
          </w:p>
        </w:tc>
        <w:tc>
          <w:tcPr>
            <w:tcW w:w="802" w:type="dxa"/>
          </w:tcPr>
          <w:p w14:paraId="0EC8B084" w14:textId="44668469" w:rsidR="00965B7D" w:rsidRPr="00563117" w:rsidRDefault="00965B7D" w:rsidP="009F130C">
            <w:pPr>
              <w:rPr>
                <w:rFonts w:ascii="Helvetica" w:hAnsi="Helvetica"/>
                <w:sz w:val="24"/>
                <w:szCs w:val="24"/>
              </w:rPr>
            </w:pPr>
            <w:r w:rsidRPr="00563117">
              <w:rPr>
                <w:rFonts w:ascii="Helvetica" w:hAnsi="Helvetica"/>
                <w:sz w:val="24"/>
                <w:szCs w:val="24"/>
              </w:rPr>
              <w:t>0.500</w:t>
            </w:r>
          </w:p>
        </w:tc>
        <w:tc>
          <w:tcPr>
            <w:tcW w:w="347" w:type="dxa"/>
          </w:tcPr>
          <w:p w14:paraId="572C32C7" w14:textId="3A76ADE9" w:rsidR="00965B7D" w:rsidRPr="00563117" w:rsidRDefault="00965B7D" w:rsidP="009F130C">
            <w:pPr>
              <w:rPr>
                <w:rFonts w:ascii="Helvetica" w:hAnsi="Helvetica"/>
                <w:sz w:val="24"/>
                <w:szCs w:val="24"/>
              </w:rPr>
            </w:pPr>
            <w:r w:rsidRPr="00563117">
              <w:rPr>
                <w:rFonts w:ascii="Helvetica" w:hAnsi="Helvetica"/>
                <w:sz w:val="24"/>
                <w:szCs w:val="24"/>
              </w:rPr>
              <w:t>1</w:t>
            </w:r>
          </w:p>
        </w:tc>
        <w:tc>
          <w:tcPr>
            <w:tcW w:w="802" w:type="dxa"/>
          </w:tcPr>
          <w:p w14:paraId="521E5FA9" w14:textId="61D22D99" w:rsidR="00965B7D" w:rsidRPr="00563117" w:rsidRDefault="00965B7D" w:rsidP="009F130C">
            <w:pPr>
              <w:rPr>
                <w:rFonts w:ascii="Helvetica" w:hAnsi="Helvetica"/>
                <w:sz w:val="24"/>
                <w:szCs w:val="24"/>
              </w:rPr>
            </w:pPr>
            <w:r w:rsidRPr="00563117">
              <w:rPr>
                <w:rFonts w:ascii="Helvetica" w:hAnsi="Helvetica"/>
                <w:sz w:val="24"/>
                <w:szCs w:val="24"/>
              </w:rPr>
              <w:t>0.500</w:t>
            </w:r>
          </w:p>
        </w:tc>
        <w:tc>
          <w:tcPr>
            <w:tcW w:w="347" w:type="dxa"/>
          </w:tcPr>
          <w:p w14:paraId="5DECDD63" w14:textId="43FD66C5" w:rsidR="00965B7D" w:rsidRPr="00563117" w:rsidRDefault="00965B7D" w:rsidP="009F130C">
            <w:pPr>
              <w:rPr>
                <w:rFonts w:ascii="Helvetica" w:hAnsi="Helvetica"/>
                <w:sz w:val="24"/>
                <w:szCs w:val="24"/>
              </w:rPr>
            </w:pPr>
            <w:r w:rsidRPr="00563117">
              <w:rPr>
                <w:rFonts w:ascii="Helvetica" w:hAnsi="Helvetica"/>
                <w:sz w:val="24"/>
                <w:szCs w:val="24"/>
              </w:rPr>
              <w:t>1</w:t>
            </w:r>
          </w:p>
        </w:tc>
        <w:tc>
          <w:tcPr>
            <w:tcW w:w="802" w:type="dxa"/>
          </w:tcPr>
          <w:p w14:paraId="7248B58D" w14:textId="0AEA69E3" w:rsidR="00965B7D" w:rsidRPr="00563117" w:rsidRDefault="00965B7D" w:rsidP="009F130C">
            <w:pPr>
              <w:rPr>
                <w:rFonts w:ascii="Helvetica" w:hAnsi="Helvetica"/>
                <w:sz w:val="24"/>
                <w:szCs w:val="24"/>
              </w:rPr>
            </w:pPr>
            <w:r w:rsidRPr="00563117">
              <w:rPr>
                <w:rFonts w:ascii="Helvetica" w:hAnsi="Helvetica"/>
                <w:sz w:val="24"/>
                <w:szCs w:val="24"/>
              </w:rPr>
              <w:t>0.667</w:t>
            </w:r>
          </w:p>
        </w:tc>
        <w:tc>
          <w:tcPr>
            <w:tcW w:w="477" w:type="dxa"/>
          </w:tcPr>
          <w:p w14:paraId="6B646DD7" w14:textId="4A8F550C" w:rsidR="00965B7D" w:rsidRPr="00563117" w:rsidRDefault="00144A2A"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802" w:type="dxa"/>
          </w:tcPr>
          <w:p w14:paraId="6A69D649" w14:textId="5577AE3E" w:rsidR="00965B7D" w:rsidRPr="00563117" w:rsidRDefault="00965B7D" w:rsidP="009F130C">
            <w:pPr>
              <w:rPr>
                <w:rFonts w:ascii="Helvetica" w:hAnsi="Helvetica"/>
                <w:sz w:val="24"/>
                <w:szCs w:val="24"/>
              </w:rPr>
            </w:pPr>
            <w:r w:rsidRPr="00563117">
              <w:rPr>
                <w:rFonts w:ascii="Helvetica" w:hAnsi="Helvetica"/>
                <w:sz w:val="24"/>
                <w:szCs w:val="24"/>
              </w:rPr>
              <w:t>0.667</w:t>
            </w:r>
          </w:p>
        </w:tc>
        <w:tc>
          <w:tcPr>
            <w:tcW w:w="607" w:type="dxa"/>
          </w:tcPr>
          <w:p w14:paraId="024C9134" w14:textId="7F8D8848"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802" w:type="dxa"/>
          </w:tcPr>
          <w:p w14:paraId="794E964B" w14:textId="4A3C31BA" w:rsidR="00965B7D" w:rsidRPr="00563117" w:rsidRDefault="00965B7D" w:rsidP="00AA310F">
            <w:pPr>
              <w:rPr>
                <w:rFonts w:ascii="Helvetica" w:hAnsi="Helvetica"/>
                <w:sz w:val="24"/>
                <w:szCs w:val="24"/>
              </w:rPr>
            </w:pPr>
            <w:r w:rsidRPr="00563117">
              <w:rPr>
                <w:rFonts w:ascii="Helvetica" w:hAnsi="Helvetica"/>
                <w:sz w:val="24"/>
                <w:szCs w:val="24"/>
              </w:rPr>
              <w:t>0.667</w:t>
            </w:r>
          </w:p>
        </w:tc>
        <w:tc>
          <w:tcPr>
            <w:tcW w:w="607" w:type="dxa"/>
          </w:tcPr>
          <w:p w14:paraId="5E412EAB" w14:textId="5FFE828D" w:rsidR="00965B7D" w:rsidRPr="00563117" w:rsidRDefault="00072B33"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12</w:t>
            </w:r>
          </w:p>
        </w:tc>
        <w:tc>
          <w:tcPr>
            <w:tcW w:w="731" w:type="dxa"/>
          </w:tcPr>
          <w:p w14:paraId="1A4397F2"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47B43005"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0C3D4228" w14:textId="2446B5AB"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7CD964B9" w14:textId="251FC197" w:rsidTr="00563117">
        <w:tc>
          <w:tcPr>
            <w:tcW w:w="1399" w:type="dxa"/>
          </w:tcPr>
          <w:p w14:paraId="36F678C6" w14:textId="77777777" w:rsidR="00965B7D" w:rsidRPr="00563117" w:rsidRDefault="00965B7D" w:rsidP="00814253">
            <w:pPr>
              <w:rPr>
                <w:rFonts w:ascii="Helvetica" w:hAnsi="Helvetica"/>
                <w:sz w:val="24"/>
                <w:szCs w:val="24"/>
              </w:rPr>
            </w:pPr>
            <w:r w:rsidRPr="00563117">
              <w:rPr>
                <w:rFonts w:ascii="Helvetica" w:hAnsi="Helvetica"/>
                <w:sz w:val="24"/>
                <w:szCs w:val="24"/>
              </w:rPr>
              <w:t>1100</w:t>
            </w:r>
          </w:p>
        </w:tc>
        <w:tc>
          <w:tcPr>
            <w:tcW w:w="802" w:type="dxa"/>
          </w:tcPr>
          <w:p w14:paraId="5D8E8E0E" w14:textId="77777777" w:rsidR="00965B7D" w:rsidRPr="00563117" w:rsidRDefault="00965B7D" w:rsidP="009F130C">
            <w:pPr>
              <w:rPr>
                <w:rFonts w:ascii="Helvetica" w:hAnsi="Helvetica"/>
                <w:sz w:val="24"/>
                <w:szCs w:val="24"/>
              </w:rPr>
            </w:pPr>
          </w:p>
        </w:tc>
        <w:tc>
          <w:tcPr>
            <w:tcW w:w="347" w:type="dxa"/>
          </w:tcPr>
          <w:p w14:paraId="316114E2" w14:textId="44286A9B" w:rsidR="00965B7D" w:rsidRPr="00563117" w:rsidRDefault="00965B7D" w:rsidP="009F130C">
            <w:pPr>
              <w:rPr>
                <w:rFonts w:ascii="Helvetica" w:hAnsi="Helvetica"/>
                <w:sz w:val="24"/>
                <w:szCs w:val="24"/>
              </w:rPr>
            </w:pPr>
          </w:p>
        </w:tc>
        <w:tc>
          <w:tcPr>
            <w:tcW w:w="802" w:type="dxa"/>
          </w:tcPr>
          <w:p w14:paraId="28840B1D" w14:textId="55A4E138" w:rsidR="00965B7D" w:rsidRPr="00563117" w:rsidRDefault="00965B7D" w:rsidP="009F130C">
            <w:pPr>
              <w:rPr>
                <w:rFonts w:ascii="Helvetica" w:hAnsi="Helvetica"/>
                <w:sz w:val="24"/>
                <w:szCs w:val="24"/>
              </w:rPr>
            </w:pPr>
            <w:r w:rsidRPr="00563117">
              <w:rPr>
                <w:rFonts w:ascii="Helvetica" w:hAnsi="Helvetica"/>
                <w:sz w:val="24"/>
                <w:szCs w:val="24"/>
              </w:rPr>
              <w:t>0.333</w:t>
            </w:r>
          </w:p>
        </w:tc>
        <w:tc>
          <w:tcPr>
            <w:tcW w:w="347" w:type="dxa"/>
          </w:tcPr>
          <w:p w14:paraId="16616E71" w14:textId="7981793F" w:rsidR="00965B7D" w:rsidRPr="00563117" w:rsidRDefault="00F90604" w:rsidP="00814253">
            <w:pPr>
              <w:rPr>
                <w:rFonts w:ascii="Helvetica" w:hAnsi="Helvetica"/>
                <w:sz w:val="24"/>
                <w:szCs w:val="24"/>
              </w:rPr>
            </w:pPr>
            <w:r w:rsidRPr="00563117">
              <w:rPr>
                <w:rFonts w:ascii="Helvetica" w:hAnsi="Helvetica"/>
                <w:sz w:val="24"/>
                <w:szCs w:val="24"/>
              </w:rPr>
              <w:t>6</w:t>
            </w:r>
          </w:p>
        </w:tc>
        <w:tc>
          <w:tcPr>
            <w:tcW w:w="802" w:type="dxa"/>
          </w:tcPr>
          <w:p w14:paraId="6CAB2070" w14:textId="62F61A72"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477" w:type="dxa"/>
          </w:tcPr>
          <w:p w14:paraId="7A3CB49D" w14:textId="77BE9B5A" w:rsidR="00965B7D" w:rsidRPr="00563117" w:rsidRDefault="00144A2A"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24</w:t>
            </w:r>
          </w:p>
        </w:tc>
        <w:tc>
          <w:tcPr>
            <w:tcW w:w="802" w:type="dxa"/>
          </w:tcPr>
          <w:p w14:paraId="7C085EC5" w14:textId="06D6D1D6" w:rsidR="00965B7D" w:rsidRPr="00563117" w:rsidRDefault="00965B7D" w:rsidP="009F130C">
            <w:pPr>
              <w:rPr>
                <w:rFonts w:ascii="Helvetica" w:hAnsi="Helvetica"/>
                <w:sz w:val="24"/>
                <w:szCs w:val="24"/>
              </w:rPr>
            </w:pPr>
            <w:r w:rsidRPr="00563117">
              <w:rPr>
                <w:rFonts w:ascii="Helvetica" w:hAnsi="Helvetica"/>
                <w:sz w:val="24"/>
                <w:szCs w:val="24"/>
              </w:rPr>
              <w:t>0.389</w:t>
            </w:r>
          </w:p>
        </w:tc>
        <w:tc>
          <w:tcPr>
            <w:tcW w:w="607" w:type="dxa"/>
          </w:tcPr>
          <w:p w14:paraId="00182A94" w14:textId="31E20840"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6828B5F5" w14:textId="4E6B2931" w:rsidR="00965B7D" w:rsidRPr="00563117" w:rsidRDefault="00965B7D" w:rsidP="00AA310F">
            <w:pPr>
              <w:rPr>
                <w:rFonts w:ascii="Helvetica" w:hAnsi="Helvetica"/>
                <w:sz w:val="24"/>
                <w:szCs w:val="24"/>
              </w:rPr>
            </w:pPr>
            <w:r w:rsidRPr="00563117">
              <w:rPr>
                <w:rFonts w:ascii="Helvetica" w:hAnsi="Helvetica"/>
                <w:sz w:val="24"/>
                <w:szCs w:val="24"/>
              </w:rPr>
              <w:t>0.389</w:t>
            </w:r>
          </w:p>
        </w:tc>
        <w:tc>
          <w:tcPr>
            <w:tcW w:w="607" w:type="dxa"/>
          </w:tcPr>
          <w:p w14:paraId="219DB286" w14:textId="41E34360" w:rsidR="00965B7D" w:rsidRPr="00563117" w:rsidRDefault="00072B33"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731" w:type="dxa"/>
          </w:tcPr>
          <w:p w14:paraId="7091C72F"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194011FD"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4E527527" w14:textId="66A313EB"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4A725C00" w14:textId="4C6534F4" w:rsidTr="00563117">
        <w:tc>
          <w:tcPr>
            <w:tcW w:w="1399" w:type="dxa"/>
          </w:tcPr>
          <w:p w14:paraId="3AF9FC8D" w14:textId="77777777" w:rsidR="00965B7D" w:rsidRPr="00563117" w:rsidRDefault="00965B7D" w:rsidP="00814253">
            <w:pPr>
              <w:rPr>
                <w:rFonts w:ascii="Helvetica" w:hAnsi="Helvetica"/>
                <w:sz w:val="24"/>
                <w:szCs w:val="24"/>
              </w:rPr>
            </w:pPr>
            <w:r w:rsidRPr="00563117">
              <w:rPr>
                <w:rFonts w:ascii="Helvetica" w:hAnsi="Helvetica"/>
                <w:sz w:val="24"/>
                <w:szCs w:val="24"/>
              </w:rPr>
              <w:t>1010</w:t>
            </w:r>
          </w:p>
        </w:tc>
        <w:tc>
          <w:tcPr>
            <w:tcW w:w="802" w:type="dxa"/>
          </w:tcPr>
          <w:p w14:paraId="4E47D285" w14:textId="77777777" w:rsidR="00965B7D" w:rsidRPr="00563117" w:rsidRDefault="00965B7D" w:rsidP="009F130C">
            <w:pPr>
              <w:rPr>
                <w:rFonts w:ascii="Helvetica" w:hAnsi="Helvetica"/>
                <w:sz w:val="24"/>
                <w:szCs w:val="24"/>
              </w:rPr>
            </w:pPr>
          </w:p>
        </w:tc>
        <w:tc>
          <w:tcPr>
            <w:tcW w:w="347" w:type="dxa"/>
          </w:tcPr>
          <w:p w14:paraId="47D45846" w14:textId="40EC8F72" w:rsidR="00965B7D" w:rsidRPr="00563117" w:rsidRDefault="00965B7D" w:rsidP="009F130C">
            <w:pPr>
              <w:rPr>
                <w:rFonts w:ascii="Helvetica" w:hAnsi="Helvetica"/>
                <w:sz w:val="24"/>
                <w:szCs w:val="24"/>
              </w:rPr>
            </w:pPr>
          </w:p>
        </w:tc>
        <w:tc>
          <w:tcPr>
            <w:tcW w:w="802" w:type="dxa"/>
          </w:tcPr>
          <w:p w14:paraId="235A8411" w14:textId="746AFF62" w:rsidR="00965B7D" w:rsidRPr="00563117" w:rsidRDefault="00965B7D" w:rsidP="009F130C">
            <w:pPr>
              <w:rPr>
                <w:rFonts w:ascii="Helvetica" w:hAnsi="Helvetica"/>
                <w:sz w:val="24"/>
                <w:szCs w:val="24"/>
              </w:rPr>
            </w:pPr>
            <w:r w:rsidRPr="00563117">
              <w:rPr>
                <w:rFonts w:ascii="Helvetica" w:hAnsi="Helvetica"/>
                <w:sz w:val="24"/>
                <w:szCs w:val="24"/>
              </w:rPr>
              <w:t>0.500</w:t>
            </w:r>
          </w:p>
        </w:tc>
        <w:tc>
          <w:tcPr>
            <w:tcW w:w="347" w:type="dxa"/>
          </w:tcPr>
          <w:p w14:paraId="71FEB2AA" w14:textId="141F25F9" w:rsidR="00965B7D" w:rsidRPr="00563117" w:rsidRDefault="00F90604"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628947A8" w14:textId="32D6B586" w:rsidR="00965B7D" w:rsidRPr="00563117" w:rsidRDefault="00965B7D" w:rsidP="009F130C">
            <w:pPr>
              <w:rPr>
                <w:rFonts w:ascii="Helvetica" w:hAnsi="Helvetica"/>
                <w:sz w:val="24"/>
                <w:szCs w:val="24"/>
              </w:rPr>
            </w:pPr>
            <w:r w:rsidRPr="00563117">
              <w:rPr>
                <w:rFonts w:ascii="Helvetica" w:hAnsi="Helvetica"/>
                <w:sz w:val="24"/>
                <w:szCs w:val="24"/>
              </w:rPr>
              <w:t>0.500</w:t>
            </w:r>
          </w:p>
        </w:tc>
        <w:tc>
          <w:tcPr>
            <w:tcW w:w="477" w:type="dxa"/>
          </w:tcPr>
          <w:p w14:paraId="77A50F7E" w14:textId="665AC9DF" w:rsidR="00965B7D" w:rsidRPr="00563117" w:rsidRDefault="00144A2A"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7</w:t>
            </w:r>
          </w:p>
        </w:tc>
        <w:tc>
          <w:tcPr>
            <w:tcW w:w="802" w:type="dxa"/>
          </w:tcPr>
          <w:p w14:paraId="478EDCCF" w14:textId="05E9DBE2" w:rsidR="00965B7D" w:rsidRPr="00563117" w:rsidRDefault="00965B7D" w:rsidP="009F130C">
            <w:pPr>
              <w:rPr>
                <w:rFonts w:ascii="Helvetica" w:hAnsi="Helvetica"/>
                <w:sz w:val="24"/>
                <w:szCs w:val="24"/>
              </w:rPr>
            </w:pPr>
            <w:r w:rsidRPr="00563117">
              <w:rPr>
                <w:rFonts w:ascii="Helvetica" w:hAnsi="Helvetica"/>
                <w:sz w:val="24"/>
                <w:szCs w:val="24"/>
              </w:rPr>
              <w:t>0.583</w:t>
            </w:r>
          </w:p>
        </w:tc>
        <w:tc>
          <w:tcPr>
            <w:tcW w:w="607" w:type="dxa"/>
          </w:tcPr>
          <w:p w14:paraId="626DE6DA" w14:textId="47634409"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4EB9D6CD" w14:textId="3A2617DA" w:rsidR="00965B7D" w:rsidRPr="00563117" w:rsidRDefault="00965B7D" w:rsidP="00AA310F">
            <w:pPr>
              <w:rPr>
                <w:rFonts w:ascii="Helvetica" w:hAnsi="Helvetica"/>
                <w:sz w:val="24"/>
                <w:szCs w:val="24"/>
              </w:rPr>
            </w:pPr>
            <w:r w:rsidRPr="00563117">
              <w:rPr>
                <w:rFonts w:ascii="Helvetica" w:hAnsi="Helvetica"/>
                <w:sz w:val="24"/>
                <w:szCs w:val="24"/>
              </w:rPr>
              <w:t>0.583</w:t>
            </w:r>
          </w:p>
        </w:tc>
        <w:tc>
          <w:tcPr>
            <w:tcW w:w="607" w:type="dxa"/>
          </w:tcPr>
          <w:p w14:paraId="7375F3BC" w14:textId="6CC550FC"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731" w:type="dxa"/>
          </w:tcPr>
          <w:p w14:paraId="668431FC"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503697A9"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61AD6209" w14:textId="49FED4CD"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4C72F827" w14:textId="5396D49A" w:rsidTr="00563117">
        <w:tc>
          <w:tcPr>
            <w:tcW w:w="1399" w:type="dxa"/>
          </w:tcPr>
          <w:p w14:paraId="20404A90" w14:textId="77777777" w:rsidR="00965B7D" w:rsidRPr="00563117" w:rsidRDefault="00965B7D" w:rsidP="00814253">
            <w:pPr>
              <w:rPr>
                <w:rFonts w:ascii="Helvetica" w:hAnsi="Helvetica"/>
                <w:sz w:val="24"/>
                <w:szCs w:val="24"/>
              </w:rPr>
            </w:pPr>
            <w:r w:rsidRPr="00563117">
              <w:rPr>
                <w:rFonts w:ascii="Helvetica" w:hAnsi="Helvetica"/>
                <w:sz w:val="24"/>
                <w:szCs w:val="24"/>
              </w:rPr>
              <w:t>1001</w:t>
            </w:r>
          </w:p>
        </w:tc>
        <w:tc>
          <w:tcPr>
            <w:tcW w:w="802" w:type="dxa"/>
          </w:tcPr>
          <w:p w14:paraId="7C0B51DE" w14:textId="77777777" w:rsidR="00965B7D" w:rsidRPr="00563117" w:rsidRDefault="00965B7D" w:rsidP="009F130C">
            <w:pPr>
              <w:rPr>
                <w:rFonts w:ascii="Helvetica" w:hAnsi="Helvetica"/>
                <w:sz w:val="24"/>
                <w:szCs w:val="24"/>
              </w:rPr>
            </w:pPr>
          </w:p>
        </w:tc>
        <w:tc>
          <w:tcPr>
            <w:tcW w:w="347" w:type="dxa"/>
          </w:tcPr>
          <w:p w14:paraId="3C71D8A3" w14:textId="34640472" w:rsidR="00965B7D" w:rsidRPr="00563117" w:rsidRDefault="00965B7D" w:rsidP="009F130C">
            <w:pPr>
              <w:rPr>
                <w:rFonts w:ascii="Helvetica" w:hAnsi="Helvetica"/>
                <w:sz w:val="24"/>
                <w:szCs w:val="24"/>
              </w:rPr>
            </w:pPr>
          </w:p>
        </w:tc>
        <w:tc>
          <w:tcPr>
            <w:tcW w:w="802" w:type="dxa"/>
          </w:tcPr>
          <w:p w14:paraId="5D7932A1" w14:textId="384B5111" w:rsidR="00965B7D" w:rsidRPr="00563117" w:rsidRDefault="00965B7D" w:rsidP="009F130C">
            <w:pPr>
              <w:rPr>
                <w:rFonts w:ascii="Helvetica" w:hAnsi="Helvetica"/>
                <w:sz w:val="24"/>
                <w:szCs w:val="24"/>
              </w:rPr>
            </w:pPr>
            <w:r w:rsidRPr="00563117">
              <w:rPr>
                <w:rFonts w:ascii="Helvetica" w:hAnsi="Helvetica"/>
                <w:sz w:val="24"/>
                <w:szCs w:val="24"/>
              </w:rPr>
              <w:t>0.667</w:t>
            </w:r>
          </w:p>
        </w:tc>
        <w:tc>
          <w:tcPr>
            <w:tcW w:w="347" w:type="dxa"/>
          </w:tcPr>
          <w:p w14:paraId="0329ECB6" w14:textId="395F787A" w:rsidR="00965B7D" w:rsidRPr="00563117" w:rsidRDefault="008C4F5C"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802" w:type="dxa"/>
          </w:tcPr>
          <w:p w14:paraId="0D982CCC" w14:textId="53190D8E" w:rsidR="00965B7D" w:rsidRPr="00563117" w:rsidRDefault="00965B7D" w:rsidP="009F130C">
            <w:pPr>
              <w:rPr>
                <w:rFonts w:ascii="Helvetica" w:hAnsi="Helvetica"/>
                <w:sz w:val="24"/>
                <w:szCs w:val="24"/>
              </w:rPr>
            </w:pPr>
            <w:r w:rsidRPr="00563117">
              <w:rPr>
                <w:rFonts w:ascii="Helvetica" w:hAnsi="Helvetica"/>
                <w:sz w:val="24"/>
                <w:szCs w:val="24"/>
              </w:rPr>
              <w:t>0.667</w:t>
            </w:r>
          </w:p>
        </w:tc>
        <w:tc>
          <w:tcPr>
            <w:tcW w:w="477" w:type="dxa"/>
          </w:tcPr>
          <w:p w14:paraId="2B3E1628" w14:textId="43FF6BB8" w:rsidR="00965B7D" w:rsidRPr="00563117" w:rsidRDefault="00144A2A"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802" w:type="dxa"/>
          </w:tcPr>
          <w:p w14:paraId="21FB4D93" w14:textId="12503CED" w:rsidR="00965B7D" w:rsidRPr="00563117" w:rsidRDefault="00965B7D" w:rsidP="009F130C">
            <w:pPr>
              <w:rPr>
                <w:rFonts w:ascii="Helvetica" w:hAnsi="Helvetica"/>
                <w:sz w:val="24"/>
                <w:szCs w:val="24"/>
              </w:rPr>
            </w:pPr>
            <w:r w:rsidRPr="00563117">
              <w:rPr>
                <w:rFonts w:ascii="Helvetica" w:hAnsi="Helvetica"/>
                <w:sz w:val="24"/>
                <w:szCs w:val="24"/>
              </w:rPr>
              <w:t>0.667</w:t>
            </w:r>
          </w:p>
        </w:tc>
        <w:tc>
          <w:tcPr>
            <w:tcW w:w="607" w:type="dxa"/>
          </w:tcPr>
          <w:p w14:paraId="4549E574" w14:textId="4635DD5E"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6</w:t>
            </w:r>
          </w:p>
        </w:tc>
        <w:tc>
          <w:tcPr>
            <w:tcW w:w="802" w:type="dxa"/>
          </w:tcPr>
          <w:p w14:paraId="40DBD479" w14:textId="2D3E2CD0" w:rsidR="00965B7D" w:rsidRPr="00563117" w:rsidRDefault="00965B7D" w:rsidP="00AA310F">
            <w:pPr>
              <w:rPr>
                <w:rFonts w:ascii="Helvetica" w:hAnsi="Helvetica"/>
                <w:sz w:val="24"/>
                <w:szCs w:val="24"/>
              </w:rPr>
            </w:pPr>
            <w:r w:rsidRPr="00563117">
              <w:rPr>
                <w:rFonts w:ascii="Helvetica" w:hAnsi="Helvetica"/>
                <w:sz w:val="24"/>
                <w:szCs w:val="24"/>
              </w:rPr>
              <w:t>0.667</w:t>
            </w:r>
          </w:p>
        </w:tc>
        <w:tc>
          <w:tcPr>
            <w:tcW w:w="607" w:type="dxa"/>
          </w:tcPr>
          <w:p w14:paraId="1C6C6099" w14:textId="68C0C0B7"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731" w:type="dxa"/>
          </w:tcPr>
          <w:p w14:paraId="29D48F50"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144D13B9"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5C66EFE9" w14:textId="59650A68"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00E7839F" w14:textId="740EA0EC" w:rsidTr="00563117">
        <w:tc>
          <w:tcPr>
            <w:tcW w:w="1399" w:type="dxa"/>
          </w:tcPr>
          <w:p w14:paraId="71A6D3F8" w14:textId="77777777" w:rsidR="00965B7D" w:rsidRPr="00563117" w:rsidRDefault="00965B7D" w:rsidP="00814253">
            <w:pPr>
              <w:rPr>
                <w:rFonts w:ascii="Helvetica" w:hAnsi="Helvetica"/>
                <w:sz w:val="24"/>
                <w:szCs w:val="24"/>
              </w:rPr>
            </w:pPr>
            <w:r w:rsidRPr="00563117">
              <w:rPr>
                <w:rFonts w:ascii="Helvetica" w:hAnsi="Helvetica"/>
                <w:sz w:val="24"/>
                <w:szCs w:val="24"/>
              </w:rPr>
              <w:t>0110</w:t>
            </w:r>
          </w:p>
        </w:tc>
        <w:tc>
          <w:tcPr>
            <w:tcW w:w="802" w:type="dxa"/>
          </w:tcPr>
          <w:p w14:paraId="05BB816E" w14:textId="77777777" w:rsidR="00965B7D" w:rsidRPr="00563117" w:rsidRDefault="00965B7D" w:rsidP="009F130C">
            <w:pPr>
              <w:rPr>
                <w:rFonts w:ascii="Helvetica" w:hAnsi="Helvetica"/>
                <w:sz w:val="24"/>
                <w:szCs w:val="24"/>
              </w:rPr>
            </w:pPr>
          </w:p>
        </w:tc>
        <w:tc>
          <w:tcPr>
            <w:tcW w:w="347" w:type="dxa"/>
          </w:tcPr>
          <w:p w14:paraId="269A34D1" w14:textId="5950A44A" w:rsidR="00965B7D" w:rsidRPr="00563117" w:rsidRDefault="00965B7D" w:rsidP="009F130C">
            <w:pPr>
              <w:rPr>
                <w:rFonts w:ascii="Helvetica" w:hAnsi="Helvetica"/>
                <w:sz w:val="24"/>
                <w:szCs w:val="24"/>
              </w:rPr>
            </w:pPr>
          </w:p>
        </w:tc>
        <w:tc>
          <w:tcPr>
            <w:tcW w:w="802" w:type="dxa"/>
          </w:tcPr>
          <w:p w14:paraId="281ECF33" w14:textId="7690A86C" w:rsidR="00965B7D" w:rsidRPr="00563117" w:rsidRDefault="00965B7D" w:rsidP="009F130C">
            <w:pPr>
              <w:rPr>
                <w:rFonts w:ascii="Helvetica" w:hAnsi="Helvetica"/>
                <w:sz w:val="24"/>
                <w:szCs w:val="24"/>
              </w:rPr>
            </w:pPr>
            <w:r w:rsidRPr="00563117">
              <w:rPr>
                <w:rFonts w:ascii="Helvetica" w:hAnsi="Helvetica"/>
                <w:sz w:val="24"/>
                <w:szCs w:val="24"/>
              </w:rPr>
              <w:t>0.333</w:t>
            </w:r>
          </w:p>
        </w:tc>
        <w:tc>
          <w:tcPr>
            <w:tcW w:w="347" w:type="dxa"/>
          </w:tcPr>
          <w:p w14:paraId="6B6372C7" w14:textId="1D3F4E33" w:rsidR="00965B7D" w:rsidRPr="00563117" w:rsidRDefault="000D3507"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40FFA5FA" w14:textId="7A6AB9B6"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477" w:type="dxa"/>
          </w:tcPr>
          <w:p w14:paraId="700C772C" w14:textId="38D4476A"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802" w:type="dxa"/>
          </w:tcPr>
          <w:p w14:paraId="2A8F487B" w14:textId="07E4D001"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42396887" w14:textId="1B7A3FA9"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56</w:t>
            </w:r>
          </w:p>
        </w:tc>
        <w:tc>
          <w:tcPr>
            <w:tcW w:w="802" w:type="dxa"/>
          </w:tcPr>
          <w:p w14:paraId="55DC564C" w14:textId="3EF46E54"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36287F40" w14:textId="45AE1F58" w:rsidR="00965B7D" w:rsidRPr="00563117" w:rsidRDefault="0009140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352</w:t>
            </w:r>
          </w:p>
        </w:tc>
        <w:tc>
          <w:tcPr>
            <w:tcW w:w="731" w:type="dxa"/>
          </w:tcPr>
          <w:p w14:paraId="16CFD2DB"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347" w:type="dxa"/>
          </w:tcPr>
          <w:p w14:paraId="7CAE5AA6"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776" w:type="dxa"/>
          </w:tcPr>
          <w:p w14:paraId="7040716C" w14:textId="6BFA4ECF"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r>
      <w:tr w:rsidR="00563117" w:rsidRPr="00F003D4" w14:paraId="7DEC4655" w14:textId="734C2774" w:rsidTr="00563117">
        <w:tc>
          <w:tcPr>
            <w:tcW w:w="1399" w:type="dxa"/>
          </w:tcPr>
          <w:p w14:paraId="4CB10E5A" w14:textId="77777777" w:rsidR="00965B7D" w:rsidRPr="00563117" w:rsidRDefault="00965B7D" w:rsidP="00814253">
            <w:pPr>
              <w:rPr>
                <w:rFonts w:ascii="Helvetica" w:hAnsi="Helvetica"/>
                <w:sz w:val="24"/>
                <w:szCs w:val="24"/>
              </w:rPr>
            </w:pPr>
            <w:r w:rsidRPr="00563117">
              <w:rPr>
                <w:rFonts w:ascii="Helvetica" w:hAnsi="Helvetica"/>
                <w:sz w:val="24"/>
                <w:szCs w:val="24"/>
              </w:rPr>
              <w:t>0101</w:t>
            </w:r>
          </w:p>
        </w:tc>
        <w:tc>
          <w:tcPr>
            <w:tcW w:w="802" w:type="dxa"/>
          </w:tcPr>
          <w:p w14:paraId="75F923F0" w14:textId="77777777" w:rsidR="00965B7D" w:rsidRPr="00563117" w:rsidRDefault="00965B7D" w:rsidP="00814253">
            <w:pPr>
              <w:rPr>
                <w:rFonts w:ascii="Helvetica" w:hAnsi="Helvetica"/>
                <w:sz w:val="24"/>
                <w:szCs w:val="24"/>
              </w:rPr>
            </w:pPr>
          </w:p>
        </w:tc>
        <w:tc>
          <w:tcPr>
            <w:tcW w:w="347" w:type="dxa"/>
          </w:tcPr>
          <w:p w14:paraId="78C749A3" w14:textId="05610493" w:rsidR="00965B7D" w:rsidRPr="00563117" w:rsidRDefault="00965B7D" w:rsidP="00814253">
            <w:pPr>
              <w:rPr>
                <w:rFonts w:ascii="Helvetica" w:hAnsi="Helvetica"/>
                <w:sz w:val="24"/>
                <w:szCs w:val="24"/>
              </w:rPr>
            </w:pPr>
          </w:p>
        </w:tc>
        <w:tc>
          <w:tcPr>
            <w:tcW w:w="802" w:type="dxa"/>
          </w:tcPr>
          <w:p w14:paraId="3F807740" w14:textId="04E8F9E4" w:rsidR="00965B7D" w:rsidRPr="00563117" w:rsidRDefault="00965B7D" w:rsidP="00814253">
            <w:pPr>
              <w:rPr>
                <w:rFonts w:ascii="Helvetica" w:hAnsi="Helvetica"/>
                <w:sz w:val="24"/>
                <w:szCs w:val="24"/>
              </w:rPr>
            </w:pPr>
            <w:r w:rsidRPr="00563117">
              <w:rPr>
                <w:rFonts w:ascii="Helvetica" w:hAnsi="Helvetica"/>
                <w:sz w:val="24"/>
                <w:szCs w:val="24"/>
              </w:rPr>
              <w:t>0.250</w:t>
            </w:r>
          </w:p>
        </w:tc>
        <w:tc>
          <w:tcPr>
            <w:tcW w:w="347" w:type="dxa"/>
          </w:tcPr>
          <w:p w14:paraId="1D413B18" w14:textId="20A7C515" w:rsidR="00965B7D" w:rsidRPr="00563117" w:rsidRDefault="000D3507"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3E6BAE6A" w14:textId="61373035" w:rsidR="00965B7D" w:rsidRPr="00563117" w:rsidRDefault="00965B7D" w:rsidP="00814253">
            <w:pPr>
              <w:rPr>
                <w:rFonts w:ascii="Helvetica" w:hAnsi="Helvetica"/>
                <w:sz w:val="24"/>
                <w:szCs w:val="24"/>
              </w:rPr>
            </w:pPr>
            <w:r w:rsidRPr="00563117">
              <w:rPr>
                <w:rFonts w:ascii="Helvetica" w:hAnsi="Helvetica"/>
                <w:sz w:val="24"/>
                <w:szCs w:val="24"/>
              </w:rPr>
              <w:t>0.250</w:t>
            </w:r>
          </w:p>
        </w:tc>
        <w:tc>
          <w:tcPr>
            <w:tcW w:w="477" w:type="dxa"/>
          </w:tcPr>
          <w:p w14:paraId="51160238" w14:textId="42C4719E"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6</w:t>
            </w:r>
          </w:p>
        </w:tc>
        <w:tc>
          <w:tcPr>
            <w:tcW w:w="802" w:type="dxa"/>
          </w:tcPr>
          <w:p w14:paraId="440EDC05" w14:textId="2944D7C2"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58561827" w14:textId="3BE8E813"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4</w:t>
            </w:r>
          </w:p>
        </w:tc>
        <w:tc>
          <w:tcPr>
            <w:tcW w:w="802" w:type="dxa"/>
          </w:tcPr>
          <w:p w14:paraId="091B788C" w14:textId="27731B39" w:rsidR="00965B7D" w:rsidRPr="00563117" w:rsidRDefault="00965B7D" w:rsidP="0009140A">
            <w:pPr>
              <w:rPr>
                <w:rFonts w:ascii="Helvetica" w:hAnsi="Helvetica"/>
                <w:sz w:val="24"/>
                <w:szCs w:val="24"/>
              </w:rPr>
            </w:pPr>
            <w:r w:rsidRPr="00563117">
              <w:rPr>
                <w:rFonts w:ascii="Helvetica" w:hAnsi="Helvetica"/>
                <w:sz w:val="24"/>
                <w:szCs w:val="24"/>
              </w:rPr>
              <w:t>0.</w:t>
            </w:r>
            <w:r w:rsidR="0009140A" w:rsidRPr="00563117">
              <w:rPr>
                <w:rFonts w:ascii="Helvetica" w:hAnsi="Helvetica"/>
                <w:sz w:val="24"/>
                <w:szCs w:val="24"/>
              </w:rPr>
              <w:t>448</w:t>
            </w:r>
          </w:p>
        </w:tc>
        <w:tc>
          <w:tcPr>
            <w:tcW w:w="607" w:type="dxa"/>
          </w:tcPr>
          <w:p w14:paraId="71728035" w14:textId="179435CF"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731" w:type="dxa"/>
          </w:tcPr>
          <w:p w14:paraId="424355AA"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5A5118C8"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4B928AA5" w14:textId="47D89175"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1447C596" w14:textId="4FDDBF5F" w:rsidTr="00563117">
        <w:tc>
          <w:tcPr>
            <w:tcW w:w="1399" w:type="dxa"/>
          </w:tcPr>
          <w:p w14:paraId="6C5322E9" w14:textId="77777777" w:rsidR="00965B7D" w:rsidRPr="00563117" w:rsidRDefault="00965B7D" w:rsidP="00814253">
            <w:pPr>
              <w:rPr>
                <w:rFonts w:ascii="Helvetica" w:hAnsi="Helvetica"/>
                <w:sz w:val="24"/>
                <w:szCs w:val="24"/>
              </w:rPr>
            </w:pPr>
            <w:r w:rsidRPr="00563117">
              <w:rPr>
                <w:rFonts w:ascii="Helvetica" w:hAnsi="Helvetica"/>
                <w:sz w:val="24"/>
                <w:szCs w:val="24"/>
              </w:rPr>
              <w:t>0011</w:t>
            </w:r>
          </w:p>
        </w:tc>
        <w:tc>
          <w:tcPr>
            <w:tcW w:w="802" w:type="dxa"/>
          </w:tcPr>
          <w:p w14:paraId="68CD147F" w14:textId="77777777" w:rsidR="00965B7D" w:rsidRPr="00563117" w:rsidRDefault="00965B7D" w:rsidP="00814253">
            <w:pPr>
              <w:rPr>
                <w:rFonts w:ascii="Helvetica" w:hAnsi="Helvetica"/>
                <w:sz w:val="24"/>
                <w:szCs w:val="24"/>
              </w:rPr>
            </w:pPr>
          </w:p>
        </w:tc>
        <w:tc>
          <w:tcPr>
            <w:tcW w:w="347" w:type="dxa"/>
          </w:tcPr>
          <w:p w14:paraId="6E8C2F4B" w14:textId="71E4924A" w:rsidR="00965B7D" w:rsidRPr="00563117" w:rsidRDefault="00965B7D" w:rsidP="00814253">
            <w:pPr>
              <w:rPr>
                <w:rFonts w:ascii="Helvetica" w:hAnsi="Helvetica"/>
                <w:sz w:val="24"/>
                <w:szCs w:val="24"/>
              </w:rPr>
            </w:pPr>
          </w:p>
        </w:tc>
        <w:tc>
          <w:tcPr>
            <w:tcW w:w="802" w:type="dxa"/>
          </w:tcPr>
          <w:p w14:paraId="4C6F448C" w14:textId="77156017" w:rsidR="00965B7D" w:rsidRPr="00563117" w:rsidRDefault="00965B7D" w:rsidP="000D3507">
            <w:pPr>
              <w:rPr>
                <w:rFonts w:ascii="Helvetica" w:hAnsi="Helvetica"/>
                <w:sz w:val="24"/>
                <w:szCs w:val="24"/>
              </w:rPr>
            </w:pPr>
            <w:r w:rsidRPr="00563117">
              <w:rPr>
                <w:rFonts w:ascii="Helvetica" w:hAnsi="Helvetica"/>
                <w:sz w:val="24"/>
                <w:szCs w:val="24"/>
              </w:rPr>
              <w:t>0.</w:t>
            </w:r>
            <w:r w:rsidR="000D3507" w:rsidRPr="00563117">
              <w:rPr>
                <w:rFonts w:ascii="Helvetica" w:hAnsi="Helvetica"/>
                <w:sz w:val="24"/>
                <w:szCs w:val="24"/>
              </w:rPr>
              <w:t>417</w:t>
            </w:r>
          </w:p>
        </w:tc>
        <w:tc>
          <w:tcPr>
            <w:tcW w:w="347" w:type="dxa"/>
          </w:tcPr>
          <w:p w14:paraId="0594AAB9" w14:textId="1CF3B224" w:rsidR="00965B7D" w:rsidRPr="00563117" w:rsidRDefault="000D3507"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63A58B18" w14:textId="6A84D963" w:rsidR="00965B7D" w:rsidRPr="00563117" w:rsidRDefault="00965B7D" w:rsidP="009F130C">
            <w:pPr>
              <w:rPr>
                <w:rFonts w:ascii="Helvetica" w:hAnsi="Helvetica"/>
                <w:sz w:val="24"/>
                <w:szCs w:val="24"/>
              </w:rPr>
            </w:pPr>
            <w:r w:rsidRPr="00563117">
              <w:rPr>
                <w:rFonts w:ascii="Helvetica" w:hAnsi="Helvetica"/>
                <w:sz w:val="24"/>
                <w:szCs w:val="24"/>
              </w:rPr>
              <w:t>0.417</w:t>
            </w:r>
          </w:p>
        </w:tc>
        <w:tc>
          <w:tcPr>
            <w:tcW w:w="477" w:type="dxa"/>
          </w:tcPr>
          <w:p w14:paraId="0341F7E9" w14:textId="05479883" w:rsidR="00965B7D" w:rsidRPr="00563117" w:rsidRDefault="00144A2A" w:rsidP="009F130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6</w:t>
            </w:r>
          </w:p>
        </w:tc>
        <w:tc>
          <w:tcPr>
            <w:tcW w:w="802" w:type="dxa"/>
          </w:tcPr>
          <w:p w14:paraId="60D6088F" w14:textId="546008E4" w:rsidR="00965B7D" w:rsidRPr="00563117" w:rsidRDefault="00965B7D" w:rsidP="009F130C">
            <w:pPr>
              <w:rPr>
                <w:rFonts w:ascii="Helvetica" w:hAnsi="Helvetica"/>
                <w:sz w:val="24"/>
                <w:szCs w:val="24"/>
              </w:rPr>
            </w:pPr>
            <w:r w:rsidRPr="00563117">
              <w:rPr>
                <w:rFonts w:ascii="Helvetica" w:hAnsi="Helvetica"/>
                <w:sz w:val="24"/>
                <w:szCs w:val="24"/>
              </w:rPr>
              <w:t>0.500</w:t>
            </w:r>
          </w:p>
        </w:tc>
        <w:tc>
          <w:tcPr>
            <w:tcW w:w="607" w:type="dxa"/>
          </w:tcPr>
          <w:p w14:paraId="0A77E1B2" w14:textId="711BE4C9"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802" w:type="dxa"/>
          </w:tcPr>
          <w:p w14:paraId="0E1344EC" w14:textId="79E96941" w:rsidR="00965B7D" w:rsidRPr="00563117" w:rsidRDefault="00965B7D" w:rsidP="00AA310F">
            <w:pPr>
              <w:rPr>
                <w:rFonts w:ascii="Helvetica" w:hAnsi="Helvetica"/>
                <w:sz w:val="24"/>
                <w:szCs w:val="24"/>
              </w:rPr>
            </w:pPr>
            <w:r w:rsidRPr="00563117">
              <w:rPr>
                <w:rFonts w:ascii="Helvetica" w:hAnsi="Helvetica"/>
                <w:sz w:val="24"/>
                <w:szCs w:val="24"/>
              </w:rPr>
              <w:t>0.500</w:t>
            </w:r>
          </w:p>
        </w:tc>
        <w:tc>
          <w:tcPr>
            <w:tcW w:w="607" w:type="dxa"/>
          </w:tcPr>
          <w:p w14:paraId="29568249" w14:textId="2BE0FFBF"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14</w:t>
            </w:r>
          </w:p>
        </w:tc>
        <w:tc>
          <w:tcPr>
            <w:tcW w:w="731" w:type="dxa"/>
          </w:tcPr>
          <w:p w14:paraId="50A75BC1"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091DAF32"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09037AC7" w14:textId="7430A458"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5B86EB4B" w14:textId="6589E0E8" w:rsidTr="00563117">
        <w:tc>
          <w:tcPr>
            <w:tcW w:w="1399" w:type="dxa"/>
          </w:tcPr>
          <w:p w14:paraId="2073D9A5" w14:textId="77777777" w:rsidR="00965B7D" w:rsidRPr="00563117" w:rsidRDefault="00965B7D" w:rsidP="00814253">
            <w:pPr>
              <w:rPr>
                <w:rFonts w:ascii="Helvetica" w:hAnsi="Helvetica"/>
                <w:sz w:val="24"/>
                <w:szCs w:val="24"/>
              </w:rPr>
            </w:pPr>
            <w:r w:rsidRPr="00563117">
              <w:rPr>
                <w:rFonts w:ascii="Helvetica" w:hAnsi="Helvetica"/>
                <w:sz w:val="24"/>
                <w:szCs w:val="24"/>
              </w:rPr>
              <w:t>1110</w:t>
            </w:r>
          </w:p>
        </w:tc>
        <w:tc>
          <w:tcPr>
            <w:tcW w:w="802" w:type="dxa"/>
          </w:tcPr>
          <w:p w14:paraId="4F882763" w14:textId="77777777" w:rsidR="00965B7D" w:rsidRPr="00563117" w:rsidRDefault="00965B7D" w:rsidP="00814253">
            <w:pPr>
              <w:rPr>
                <w:rFonts w:ascii="Helvetica" w:hAnsi="Helvetica"/>
                <w:sz w:val="24"/>
                <w:szCs w:val="24"/>
              </w:rPr>
            </w:pPr>
          </w:p>
        </w:tc>
        <w:tc>
          <w:tcPr>
            <w:tcW w:w="347" w:type="dxa"/>
          </w:tcPr>
          <w:p w14:paraId="658D96AA" w14:textId="1E983078" w:rsidR="00965B7D" w:rsidRPr="00563117" w:rsidRDefault="00965B7D" w:rsidP="00814253">
            <w:pPr>
              <w:rPr>
                <w:rFonts w:ascii="Helvetica" w:hAnsi="Helvetica"/>
                <w:sz w:val="24"/>
                <w:szCs w:val="24"/>
              </w:rPr>
            </w:pPr>
          </w:p>
        </w:tc>
        <w:tc>
          <w:tcPr>
            <w:tcW w:w="802" w:type="dxa"/>
          </w:tcPr>
          <w:p w14:paraId="177153BA" w14:textId="12FF41D7"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347" w:type="dxa"/>
          </w:tcPr>
          <w:p w14:paraId="705C354A"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802" w:type="dxa"/>
          </w:tcPr>
          <w:p w14:paraId="71A5D6AA" w14:textId="33662312"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477" w:type="dxa"/>
          </w:tcPr>
          <w:p w14:paraId="1828A9BD" w14:textId="26B29276" w:rsidR="00965B7D" w:rsidRPr="00563117" w:rsidRDefault="00144A2A" w:rsidP="0077433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802" w:type="dxa"/>
          </w:tcPr>
          <w:p w14:paraId="02293EA2" w14:textId="14D05A66" w:rsidR="00965B7D" w:rsidRPr="00563117" w:rsidRDefault="00965B7D" w:rsidP="0077433C">
            <w:pPr>
              <w:rPr>
                <w:rFonts w:ascii="Helvetica" w:hAnsi="Helvetica"/>
                <w:sz w:val="24"/>
                <w:szCs w:val="24"/>
              </w:rPr>
            </w:pPr>
            <w:r w:rsidRPr="00563117">
              <w:rPr>
                <w:rFonts w:ascii="Helvetica" w:hAnsi="Helvetica"/>
                <w:sz w:val="24"/>
                <w:szCs w:val="24"/>
              </w:rPr>
              <w:t>0.333</w:t>
            </w:r>
          </w:p>
        </w:tc>
        <w:tc>
          <w:tcPr>
            <w:tcW w:w="607" w:type="dxa"/>
          </w:tcPr>
          <w:p w14:paraId="6938BB9C" w14:textId="5624E296"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21</w:t>
            </w:r>
          </w:p>
        </w:tc>
        <w:tc>
          <w:tcPr>
            <w:tcW w:w="802" w:type="dxa"/>
          </w:tcPr>
          <w:p w14:paraId="03547E88" w14:textId="341A1F8A"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46CFE693" w14:textId="71C0090B" w:rsidR="00965B7D" w:rsidRPr="00563117" w:rsidRDefault="0009140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175</w:t>
            </w:r>
          </w:p>
        </w:tc>
        <w:tc>
          <w:tcPr>
            <w:tcW w:w="731" w:type="dxa"/>
          </w:tcPr>
          <w:p w14:paraId="71CCF659"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347" w:type="dxa"/>
          </w:tcPr>
          <w:p w14:paraId="13DB1DE9"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776" w:type="dxa"/>
          </w:tcPr>
          <w:p w14:paraId="75862275" w14:textId="52D6C1F1"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r>
      <w:tr w:rsidR="00563117" w:rsidRPr="00F003D4" w14:paraId="34DE19DB" w14:textId="35E4DE36" w:rsidTr="00563117">
        <w:tc>
          <w:tcPr>
            <w:tcW w:w="1399" w:type="dxa"/>
          </w:tcPr>
          <w:p w14:paraId="61FD7C73" w14:textId="77777777" w:rsidR="00965B7D" w:rsidRPr="00563117" w:rsidRDefault="00965B7D" w:rsidP="00814253">
            <w:pPr>
              <w:rPr>
                <w:rFonts w:ascii="Helvetica" w:hAnsi="Helvetica"/>
                <w:sz w:val="24"/>
                <w:szCs w:val="24"/>
              </w:rPr>
            </w:pPr>
            <w:r w:rsidRPr="00563117">
              <w:rPr>
                <w:rFonts w:ascii="Helvetica" w:hAnsi="Helvetica"/>
                <w:sz w:val="24"/>
                <w:szCs w:val="24"/>
              </w:rPr>
              <w:t>1101</w:t>
            </w:r>
          </w:p>
        </w:tc>
        <w:tc>
          <w:tcPr>
            <w:tcW w:w="802" w:type="dxa"/>
          </w:tcPr>
          <w:p w14:paraId="1F9B25DF" w14:textId="77777777" w:rsidR="00965B7D" w:rsidRPr="00563117" w:rsidRDefault="00965B7D" w:rsidP="00814253">
            <w:pPr>
              <w:rPr>
                <w:rFonts w:ascii="Helvetica" w:hAnsi="Helvetica"/>
                <w:sz w:val="24"/>
                <w:szCs w:val="24"/>
              </w:rPr>
            </w:pPr>
          </w:p>
        </w:tc>
        <w:tc>
          <w:tcPr>
            <w:tcW w:w="347" w:type="dxa"/>
          </w:tcPr>
          <w:p w14:paraId="5BAB8E4E" w14:textId="355BD8DB" w:rsidR="00965B7D" w:rsidRPr="00563117" w:rsidRDefault="00965B7D" w:rsidP="00814253">
            <w:pPr>
              <w:rPr>
                <w:rFonts w:ascii="Helvetica" w:hAnsi="Helvetica"/>
                <w:sz w:val="24"/>
                <w:szCs w:val="24"/>
              </w:rPr>
            </w:pPr>
          </w:p>
        </w:tc>
        <w:tc>
          <w:tcPr>
            <w:tcW w:w="802" w:type="dxa"/>
          </w:tcPr>
          <w:p w14:paraId="549C22AA" w14:textId="03D9F57E"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347" w:type="dxa"/>
          </w:tcPr>
          <w:p w14:paraId="5AAD4DBD" w14:textId="77777777" w:rsidR="00965B7D" w:rsidRPr="00563117" w:rsidRDefault="00965B7D" w:rsidP="009F130C">
            <w:pPr>
              <w:tabs>
                <w:tab w:val="center" w:pos="4320"/>
                <w:tab w:val="right" w:pos="8640"/>
              </w:tabs>
              <w:spacing w:before="100" w:beforeAutospacing="1" w:after="100" w:afterAutospacing="1"/>
              <w:rPr>
                <w:rFonts w:ascii="Helvetica" w:hAnsi="Helvetica"/>
                <w:sz w:val="24"/>
                <w:szCs w:val="24"/>
              </w:rPr>
            </w:pPr>
          </w:p>
        </w:tc>
        <w:tc>
          <w:tcPr>
            <w:tcW w:w="802" w:type="dxa"/>
          </w:tcPr>
          <w:p w14:paraId="04EABA43" w14:textId="1C754A3A" w:rsidR="00965B7D" w:rsidRPr="00563117" w:rsidRDefault="00965B7D" w:rsidP="009F130C">
            <w:pPr>
              <w:rPr>
                <w:rFonts w:ascii="Helvetica" w:hAnsi="Helvetica"/>
                <w:sz w:val="24"/>
                <w:szCs w:val="24"/>
              </w:rPr>
            </w:pPr>
            <w:r w:rsidRPr="00563117">
              <w:rPr>
                <w:rFonts w:ascii="Helvetica" w:hAnsi="Helvetica"/>
                <w:sz w:val="24"/>
                <w:szCs w:val="24"/>
              </w:rPr>
              <w:t>0.250</w:t>
            </w:r>
          </w:p>
        </w:tc>
        <w:tc>
          <w:tcPr>
            <w:tcW w:w="477" w:type="dxa"/>
          </w:tcPr>
          <w:p w14:paraId="27EFFCF4" w14:textId="2BA98D8A" w:rsidR="00965B7D" w:rsidRPr="00563117" w:rsidRDefault="00144A2A" w:rsidP="0077433C">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3BF86266" w14:textId="6B04885B" w:rsidR="00965B7D" w:rsidRPr="00563117" w:rsidRDefault="00965B7D" w:rsidP="0077433C">
            <w:pPr>
              <w:rPr>
                <w:rFonts w:ascii="Helvetica" w:hAnsi="Helvetica"/>
                <w:sz w:val="24"/>
                <w:szCs w:val="24"/>
              </w:rPr>
            </w:pPr>
            <w:r w:rsidRPr="00563117">
              <w:rPr>
                <w:rFonts w:ascii="Helvetica" w:hAnsi="Helvetica"/>
                <w:sz w:val="24"/>
                <w:szCs w:val="24"/>
              </w:rPr>
              <w:t>0.264</w:t>
            </w:r>
          </w:p>
        </w:tc>
        <w:tc>
          <w:tcPr>
            <w:tcW w:w="607" w:type="dxa"/>
          </w:tcPr>
          <w:p w14:paraId="5FA9F3CA" w14:textId="6015802A"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42E3B686" w14:textId="40823EA4"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549EAA48" w14:textId="6F27CFD9" w:rsidR="00965B7D" w:rsidRPr="00563117" w:rsidRDefault="0009140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8</w:t>
            </w:r>
          </w:p>
        </w:tc>
        <w:tc>
          <w:tcPr>
            <w:tcW w:w="731" w:type="dxa"/>
          </w:tcPr>
          <w:p w14:paraId="0E082B4D"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347" w:type="dxa"/>
          </w:tcPr>
          <w:p w14:paraId="0A6FEB82"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776" w:type="dxa"/>
          </w:tcPr>
          <w:p w14:paraId="282D9343" w14:textId="58172193"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r>
      <w:tr w:rsidR="00563117" w:rsidRPr="00F003D4" w14:paraId="5134ECBA" w14:textId="77773C6A" w:rsidTr="00563117">
        <w:tc>
          <w:tcPr>
            <w:tcW w:w="1399" w:type="dxa"/>
          </w:tcPr>
          <w:p w14:paraId="4792C4F8" w14:textId="77777777" w:rsidR="00965B7D" w:rsidRPr="00563117" w:rsidRDefault="00965B7D" w:rsidP="00814253">
            <w:pPr>
              <w:rPr>
                <w:rFonts w:ascii="Helvetica" w:hAnsi="Helvetica"/>
                <w:sz w:val="24"/>
                <w:szCs w:val="24"/>
              </w:rPr>
            </w:pPr>
            <w:r w:rsidRPr="00563117">
              <w:rPr>
                <w:rFonts w:ascii="Helvetica" w:hAnsi="Helvetica"/>
                <w:sz w:val="24"/>
                <w:szCs w:val="24"/>
              </w:rPr>
              <w:t>1011</w:t>
            </w:r>
          </w:p>
        </w:tc>
        <w:tc>
          <w:tcPr>
            <w:tcW w:w="802" w:type="dxa"/>
          </w:tcPr>
          <w:p w14:paraId="4DF34C5A" w14:textId="77777777" w:rsidR="00965B7D" w:rsidRPr="00563117" w:rsidRDefault="00965B7D" w:rsidP="00814253">
            <w:pPr>
              <w:rPr>
                <w:rFonts w:ascii="Helvetica" w:hAnsi="Helvetica"/>
                <w:sz w:val="24"/>
                <w:szCs w:val="24"/>
              </w:rPr>
            </w:pPr>
          </w:p>
        </w:tc>
        <w:tc>
          <w:tcPr>
            <w:tcW w:w="347" w:type="dxa"/>
          </w:tcPr>
          <w:p w14:paraId="2E12ECB7" w14:textId="1E08AD76" w:rsidR="00965B7D" w:rsidRPr="00563117" w:rsidRDefault="00965B7D" w:rsidP="00814253">
            <w:pPr>
              <w:rPr>
                <w:rFonts w:ascii="Helvetica" w:hAnsi="Helvetica"/>
                <w:sz w:val="24"/>
                <w:szCs w:val="24"/>
              </w:rPr>
            </w:pPr>
          </w:p>
        </w:tc>
        <w:tc>
          <w:tcPr>
            <w:tcW w:w="802" w:type="dxa"/>
          </w:tcPr>
          <w:p w14:paraId="649B32D6" w14:textId="5F7F34A1"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347" w:type="dxa"/>
          </w:tcPr>
          <w:p w14:paraId="2DD2024D" w14:textId="77777777" w:rsidR="00965B7D" w:rsidRPr="00563117" w:rsidRDefault="00965B7D" w:rsidP="009F130C">
            <w:pPr>
              <w:tabs>
                <w:tab w:val="center" w:pos="4320"/>
                <w:tab w:val="right" w:pos="8640"/>
              </w:tabs>
              <w:spacing w:before="100" w:beforeAutospacing="1" w:after="100" w:afterAutospacing="1"/>
              <w:rPr>
                <w:rFonts w:ascii="Helvetica" w:hAnsi="Helvetica"/>
                <w:sz w:val="24"/>
                <w:szCs w:val="24"/>
              </w:rPr>
            </w:pPr>
          </w:p>
        </w:tc>
        <w:tc>
          <w:tcPr>
            <w:tcW w:w="802" w:type="dxa"/>
          </w:tcPr>
          <w:p w14:paraId="30FA264B" w14:textId="458C2E1E" w:rsidR="00965B7D" w:rsidRPr="00563117" w:rsidRDefault="00965B7D" w:rsidP="009F130C">
            <w:pPr>
              <w:rPr>
                <w:rFonts w:ascii="Helvetica" w:hAnsi="Helvetica"/>
                <w:sz w:val="24"/>
                <w:szCs w:val="24"/>
              </w:rPr>
            </w:pPr>
            <w:r w:rsidRPr="00563117">
              <w:rPr>
                <w:rFonts w:ascii="Helvetica" w:hAnsi="Helvetica"/>
                <w:sz w:val="24"/>
                <w:szCs w:val="24"/>
              </w:rPr>
              <w:t>0.333</w:t>
            </w:r>
          </w:p>
        </w:tc>
        <w:tc>
          <w:tcPr>
            <w:tcW w:w="477" w:type="dxa"/>
          </w:tcPr>
          <w:p w14:paraId="5911DA5D" w14:textId="22A7A45A"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802" w:type="dxa"/>
          </w:tcPr>
          <w:p w14:paraId="079BC9F7" w14:textId="3CC7D3B7"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462FBC57" w14:textId="33E2A5C6"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7E9FBD7A" w14:textId="15FA80E6" w:rsidR="00965B7D" w:rsidRPr="00563117" w:rsidRDefault="00965B7D" w:rsidP="00AA310F">
            <w:pPr>
              <w:rPr>
                <w:rFonts w:ascii="Helvetica" w:hAnsi="Helvetica"/>
                <w:sz w:val="24"/>
                <w:szCs w:val="24"/>
              </w:rPr>
            </w:pPr>
            <w:r w:rsidRPr="00563117">
              <w:rPr>
                <w:rFonts w:ascii="Helvetica" w:hAnsi="Helvetica"/>
                <w:sz w:val="24"/>
                <w:szCs w:val="24"/>
              </w:rPr>
              <w:t>0.361</w:t>
            </w:r>
          </w:p>
        </w:tc>
        <w:tc>
          <w:tcPr>
            <w:tcW w:w="607" w:type="dxa"/>
          </w:tcPr>
          <w:p w14:paraId="5E86BF84" w14:textId="655DA48D"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731" w:type="dxa"/>
          </w:tcPr>
          <w:p w14:paraId="2E454C64"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63AF0833"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3455AEDC" w14:textId="02AA8B4F"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58EEC1A6" w14:textId="56220D9B" w:rsidTr="00563117">
        <w:tc>
          <w:tcPr>
            <w:tcW w:w="1399" w:type="dxa"/>
          </w:tcPr>
          <w:p w14:paraId="766A7BB3" w14:textId="77777777" w:rsidR="00965B7D" w:rsidRPr="00563117" w:rsidRDefault="00965B7D" w:rsidP="00814253">
            <w:pPr>
              <w:rPr>
                <w:rFonts w:ascii="Helvetica" w:hAnsi="Helvetica"/>
                <w:sz w:val="24"/>
                <w:szCs w:val="24"/>
              </w:rPr>
            </w:pPr>
            <w:r w:rsidRPr="00563117">
              <w:rPr>
                <w:rFonts w:ascii="Helvetica" w:hAnsi="Helvetica"/>
                <w:sz w:val="24"/>
                <w:szCs w:val="24"/>
              </w:rPr>
              <w:t>0111</w:t>
            </w:r>
          </w:p>
        </w:tc>
        <w:tc>
          <w:tcPr>
            <w:tcW w:w="802" w:type="dxa"/>
          </w:tcPr>
          <w:p w14:paraId="63B60225" w14:textId="77777777" w:rsidR="00965B7D" w:rsidRPr="00563117" w:rsidRDefault="00965B7D" w:rsidP="00814253">
            <w:pPr>
              <w:rPr>
                <w:rFonts w:ascii="Helvetica" w:hAnsi="Helvetica"/>
                <w:sz w:val="24"/>
                <w:szCs w:val="24"/>
              </w:rPr>
            </w:pPr>
          </w:p>
        </w:tc>
        <w:tc>
          <w:tcPr>
            <w:tcW w:w="347" w:type="dxa"/>
          </w:tcPr>
          <w:p w14:paraId="2A448BD6" w14:textId="09C4F34A" w:rsidR="00965B7D" w:rsidRPr="00563117" w:rsidRDefault="00965B7D" w:rsidP="00814253">
            <w:pPr>
              <w:rPr>
                <w:rFonts w:ascii="Helvetica" w:hAnsi="Helvetica"/>
                <w:sz w:val="24"/>
                <w:szCs w:val="24"/>
              </w:rPr>
            </w:pPr>
          </w:p>
        </w:tc>
        <w:tc>
          <w:tcPr>
            <w:tcW w:w="802" w:type="dxa"/>
          </w:tcPr>
          <w:p w14:paraId="6E1883F3" w14:textId="270FF55C"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347" w:type="dxa"/>
          </w:tcPr>
          <w:p w14:paraId="12FDFE6C"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802" w:type="dxa"/>
          </w:tcPr>
          <w:p w14:paraId="3D8B0048" w14:textId="05E8228B" w:rsidR="00965B7D" w:rsidRPr="00563117" w:rsidRDefault="00144A2A" w:rsidP="00814253">
            <w:pPr>
              <w:rPr>
                <w:rFonts w:ascii="Helvetica" w:hAnsi="Helvetica"/>
                <w:sz w:val="24"/>
                <w:szCs w:val="24"/>
              </w:rPr>
            </w:pPr>
            <w:r w:rsidRPr="00563117">
              <w:rPr>
                <w:rFonts w:ascii="Helvetica" w:hAnsi="Helvetica"/>
                <w:sz w:val="24"/>
                <w:szCs w:val="24"/>
              </w:rPr>
              <w:t>0.208</w:t>
            </w:r>
          </w:p>
        </w:tc>
        <w:tc>
          <w:tcPr>
            <w:tcW w:w="477" w:type="dxa"/>
          </w:tcPr>
          <w:p w14:paraId="2FB4C5EC" w14:textId="67234BD2" w:rsidR="00965B7D" w:rsidRPr="00563117" w:rsidRDefault="00144A2A" w:rsidP="00814253">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w:t>
            </w:r>
          </w:p>
        </w:tc>
        <w:tc>
          <w:tcPr>
            <w:tcW w:w="802" w:type="dxa"/>
          </w:tcPr>
          <w:p w14:paraId="18969F81" w14:textId="3581D0E4" w:rsidR="00965B7D" w:rsidRPr="00563117" w:rsidRDefault="00144A2A" w:rsidP="00814253">
            <w:pPr>
              <w:rPr>
                <w:rFonts w:ascii="Helvetica" w:hAnsi="Helvetica"/>
                <w:sz w:val="24"/>
                <w:szCs w:val="24"/>
              </w:rPr>
            </w:pPr>
            <w:r w:rsidRPr="00563117">
              <w:rPr>
                <w:rFonts w:ascii="Helvetica" w:hAnsi="Helvetica"/>
                <w:sz w:val="24"/>
                <w:szCs w:val="24"/>
              </w:rPr>
              <w:t>0.208</w:t>
            </w:r>
          </w:p>
        </w:tc>
        <w:tc>
          <w:tcPr>
            <w:tcW w:w="607" w:type="dxa"/>
          </w:tcPr>
          <w:p w14:paraId="67084AE5" w14:textId="0C56EE82" w:rsidR="00965B7D" w:rsidRPr="00563117" w:rsidRDefault="00144A2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10</w:t>
            </w:r>
          </w:p>
        </w:tc>
        <w:tc>
          <w:tcPr>
            <w:tcW w:w="802" w:type="dxa"/>
          </w:tcPr>
          <w:p w14:paraId="6571C711" w14:textId="305925B5" w:rsidR="00965B7D" w:rsidRPr="00563117" w:rsidRDefault="00965B7D" w:rsidP="00AA310F">
            <w:pPr>
              <w:rPr>
                <w:rFonts w:ascii="Helvetica" w:hAnsi="Helvetica"/>
                <w:sz w:val="24"/>
                <w:szCs w:val="24"/>
              </w:rPr>
            </w:pPr>
            <w:r w:rsidRPr="00563117">
              <w:rPr>
                <w:rFonts w:ascii="Helvetica" w:hAnsi="Helvetica"/>
                <w:sz w:val="24"/>
                <w:szCs w:val="24"/>
              </w:rPr>
              <w:t>0.333</w:t>
            </w:r>
          </w:p>
        </w:tc>
        <w:tc>
          <w:tcPr>
            <w:tcW w:w="607" w:type="dxa"/>
          </w:tcPr>
          <w:p w14:paraId="028F67DA" w14:textId="547EA4A4"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731" w:type="dxa"/>
          </w:tcPr>
          <w:p w14:paraId="42850653"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7408B0A1"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7370CB6C" w14:textId="4CDA76B4"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r w:rsidR="00563117" w:rsidRPr="00F003D4" w14:paraId="2E0B13CC" w14:textId="4938DF73" w:rsidTr="00563117">
        <w:tc>
          <w:tcPr>
            <w:tcW w:w="1399" w:type="dxa"/>
          </w:tcPr>
          <w:p w14:paraId="5A87DB6A" w14:textId="77777777" w:rsidR="00965B7D" w:rsidRPr="00563117" w:rsidRDefault="00965B7D" w:rsidP="00814253">
            <w:pPr>
              <w:rPr>
                <w:rFonts w:ascii="Helvetica" w:hAnsi="Helvetica"/>
                <w:sz w:val="24"/>
                <w:szCs w:val="24"/>
              </w:rPr>
            </w:pPr>
            <w:r w:rsidRPr="00563117">
              <w:rPr>
                <w:rFonts w:ascii="Helvetica" w:hAnsi="Helvetica"/>
                <w:sz w:val="24"/>
                <w:szCs w:val="24"/>
              </w:rPr>
              <w:t>1111</w:t>
            </w:r>
          </w:p>
        </w:tc>
        <w:tc>
          <w:tcPr>
            <w:tcW w:w="802" w:type="dxa"/>
          </w:tcPr>
          <w:p w14:paraId="5867224D" w14:textId="77777777" w:rsidR="00965B7D" w:rsidRPr="00563117" w:rsidRDefault="00965B7D" w:rsidP="00814253">
            <w:pPr>
              <w:rPr>
                <w:rFonts w:ascii="Helvetica" w:hAnsi="Helvetica"/>
                <w:sz w:val="24"/>
                <w:szCs w:val="24"/>
              </w:rPr>
            </w:pPr>
          </w:p>
        </w:tc>
        <w:tc>
          <w:tcPr>
            <w:tcW w:w="347" w:type="dxa"/>
          </w:tcPr>
          <w:p w14:paraId="22512420" w14:textId="587D4258" w:rsidR="00965B7D" w:rsidRPr="00563117" w:rsidRDefault="00965B7D" w:rsidP="00814253">
            <w:pPr>
              <w:rPr>
                <w:rFonts w:ascii="Helvetica" w:hAnsi="Helvetica"/>
                <w:sz w:val="24"/>
                <w:szCs w:val="24"/>
              </w:rPr>
            </w:pPr>
          </w:p>
        </w:tc>
        <w:tc>
          <w:tcPr>
            <w:tcW w:w="802" w:type="dxa"/>
          </w:tcPr>
          <w:p w14:paraId="28F950BE" w14:textId="22B55A2D"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347" w:type="dxa"/>
          </w:tcPr>
          <w:p w14:paraId="2E979A9E"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802" w:type="dxa"/>
          </w:tcPr>
          <w:p w14:paraId="7F9B5DB0" w14:textId="35162BB5" w:rsidR="00965B7D" w:rsidRPr="00563117" w:rsidRDefault="00965B7D" w:rsidP="00814253">
            <w:pPr>
              <w:rPr>
                <w:rFonts w:ascii="Helvetica" w:hAnsi="Helvetica"/>
                <w:sz w:val="24"/>
                <w:szCs w:val="24"/>
              </w:rPr>
            </w:pPr>
            <w:r w:rsidRPr="00563117">
              <w:rPr>
                <w:rFonts w:ascii="Helvetica" w:hAnsi="Helvetica"/>
                <w:sz w:val="24"/>
                <w:szCs w:val="24"/>
              </w:rPr>
              <w:t>-</w:t>
            </w:r>
          </w:p>
        </w:tc>
        <w:tc>
          <w:tcPr>
            <w:tcW w:w="477" w:type="dxa"/>
          </w:tcPr>
          <w:p w14:paraId="04BE344B" w14:textId="77777777" w:rsidR="00965B7D" w:rsidRPr="00563117" w:rsidRDefault="00965B7D" w:rsidP="00814253">
            <w:pPr>
              <w:tabs>
                <w:tab w:val="center" w:pos="4320"/>
                <w:tab w:val="right" w:pos="8640"/>
              </w:tabs>
              <w:spacing w:before="100" w:beforeAutospacing="1" w:after="100" w:afterAutospacing="1"/>
              <w:rPr>
                <w:rFonts w:ascii="Helvetica" w:hAnsi="Helvetica"/>
                <w:sz w:val="24"/>
                <w:szCs w:val="24"/>
              </w:rPr>
            </w:pPr>
          </w:p>
        </w:tc>
        <w:tc>
          <w:tcPr>
            <w:tcW w:w="802" w:type="dxa"/>
          </w:tcPr>
          <w:p w14:paraId="066632E2" w14:textId="4519AAE7" w:rsidR="00965B7D" w:rsidRPr="00563117" w:rsidRDefault="00965B7D" w:rsidP="00814253">
            <w:pPr>
              <w:rPr>
                <w:rFonts w:ascii="Helvetica" w:hAnsi="Helvetica"/>
                <w:sz w:val="24"/>
                <w:szCs w:val="24"/>
              </w:rPr>
            </w:pPr>
            <w:r w:rsidRPr="00563117">
              <w:rPr>
                <w:rFonts w:ascii="Helvetica" w:hAnsi="Helvetica"/>
                <w:sz w:val="24"/>
                <w:szCs w:val="24"/>
              </w:rPr>
              <w:t>0.333</w:t>
            </w:r>
          </w:p>
        </w:tc>
        <w:tc>
          <w:tcPr>
            <w:tcW w:w="607" w:type="dxa"/>
          </w:tcPr>
          <w:p w14:paraId="3B317E78" w14:textId="6F4DD058" w:rsidR="00965B7D" w:rsidRPr="00563117" w:rsidRDefault="00072B33"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2</w:t>
            </w:r>
          </w:p>
        </w:tc>
        <w:tc>
          <w:tcPr>
            <w:tcW w:w="802" w:type="dxa"/>
          </w:tcPr>
          <w:p w14:paraId="19BACB04" w14:textId="442E3198" w:rsidR="00965B7D" w:rsidRPr="00563117" w:rsidRDefault="00965B7D" w:rsidP="00AA310F">
            <w:pPr>
              <w:rPr>
                <w:rFonts w:ascii="Helvetica" w:hAnsi="Helvetica"/>
                <w:sz w:val="24"/>
                <w:szCs w:val="24"/>
              </w:rPr>
            </w:pPr>
            <w:r w:rsidRPr="00563117">
              <w:rPr>
                <w:rFonts w:ascii="Helvetica" w:hAnsi="Helvetica"/>
                <w:sz w:val="24"/>
                <w:szCs w:val="24"/>
              </w:rPr>
              <w:t>0.333</w:t>
            </w:r>
          </w:p>
        </w:tc>
        <w:tc>
          <w:tcPr>
            <w:tcW w:w="607" w:type="dxa"/>
          </w:tcPr>
          <w:p w14:paraId="71721A92" w14:textId="197F053E" w:rsidR="00965B7D" w:rsidRPr="00563117" w:rsidRDefault="0009140A" w:rsidP="00AA310F">
            <w:pPr>
              <w:tabs>
                <w:tab w:val="center" w:pos="4320"/>
                <w:tab w:val="right" w:pos="8640"/>
              </w:tabs>
              <w:spacing w:before="100" w:beforeAutospacing="1" w:after="100" w:afterAutospacing="1"/>
              <w:rPr>
                <w:rFonts w:ascii="Helvetica" w:hAnsi="Helvetica"/>
                <w:sz w:val="24"/>
                <w:szCs w:val="24"/>
              </w:rPr>
            </w:pPr>
            <w:r w:rsidRPr="00563117">
              <w:rPr>
                <w:rFonts w:ascii="Helvetica" w:hAnsi="Helvetica"/>
                <w:sz w:val="24"/>
                <w:szCs w:val="24"/>
              </w:rPr>
              <w:t>33</w:t>
            </w:r>
          </w:p>
        </w:tc>
        <w:tc>
          <w:tcPr>
            <w:tcW w:w="731" w:type="dxa"/>
          </w:tcPr>
          <w:p w14:paraId="202BE506"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347" w:type="dxa"/>
          </w:tcPr>
          <w:p w14:paraId="4B51F439" w14:textId="77777777"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c>
          <w:tcPr>
            <w:tcW w:w="776" w:type="dxa"/>
          </w:tcPr>
          <w:p w14:paraId="25E12A4D" w14:textId="0C6CF725" w:rsidR="00965B7D" w:rsidRPr="00563117" w:rsidRDefault="00965B7D" w:rsidP="00AA310F">
            <w:pPr>
              <w:tabs>
                <w:tab w:val="center" w:pos="4320"/>
                <w:tab w:val="right" w:pos="8640"/>
              </w:tabs>
              <w:spacing w:before="100" w:beforeAutospacing="1" w:after="100" w:afterAutospacing="1"/>
              <w:rPr>
                <w:rFonts w:ascii="Helvetica" w:hAnsi="Helvetica"/>
                <w:sz w:val="24"/>
                <w:szCs w:val="24"/>
              </w:rPr>
            </w:pPr>
          </w:p>
        </w:tc>
      </w:tr>
    </w:tbl>
    <w:p w14:paraId="7F8381D5" w14:textId="77777777" w:rsidR="0080443D" w:rsidRPr="00F003D4" w:rsidRDefault="0080443D">
      <w:pPr>
        <w:rPr>
          <w:rFonts w:ascii="Helvetica" w:hAnsi="Helvetica"/>
          <w:b/>
        </w:rPr>
      </w:pPr>
    </w:p>
    <w:p w14:paraId="37AE6255" w14:textId="291FD66B" w:rsidR="007440DA" w:rsidRPr="00F003D4" w:rsidRDefault="00E11E08" w:rsidP="007440DA">
      <w:pPr>
        <w:rPr>
          <w:rFonts w:ascii="Helvetica" w:hAnsi="Helvetica"/>
          <w:b/>
        </w:rPr>
      </w:pPr>
      <w:r w:rsidRPr="00F003D4">
        <w:rPr>
          <w:rFonts w:ascii="Helvetica" w:hAnsi="Helvetica"/>
          <w:b/>
        </w:rPr>
        <w:br w:type="page"/>
      </w:r>
    </w:p>
    <w:p w14:paraId="01A597E2" w14:textId="6DB6C4A1" w:rsidR="000C23D3" w:rsidRPr="00F003D4" w:rsidRDefault="004D70BB">
      <w:pPr>
        <w:rPr>
          <w:rFonts w:ascii="Helvetica" w:hAnsi="Helvetica"/>
          <w:b/>
        </w:rPr>
      </w:pPr>
      <w:r>
        <w:rPr>
          <w:rFonts w:ascii="Helvetica" w:hAnsi="Helvetica"/>
          <w:b/>
        </w:rPr>
        <w:t>Table 8. CPM transitions and antibiotics from optimal treatment plans</w:t>
      </w:r>
    </w:p>
    <w:tbl>
      <w:tblPr>
        <w:tblStyle w:val="TableGrid"/>
        <w:tblW w:w="0" w:type="auto"/>
        <w:tblLayout w:type="fixed"/>
        <w:tblLook w:val="04A0" w:firstRow="1" w:lastRow="0" w:firstColumn="1" w:lastColumn="0" w:noHBand="0" w:noVBand="1"/>
      </w:tblPr>
      <w:tblGrid>
        <w:gridCol w:w="1368"/>
        <w:gridCol w:w="2880"/>
        <w:gridCol w:w="1620"/>
        <w:gridCol w:w="2988"/>
      </w:tblGrid>
      <w:tr w:rsidR="00E378F5" w:rsidRPr="00F003D4" w14:paraId="00A67ECE" w14:textId="77777777" w:rsidTr="00E378F5">
        <w:tc>
          <w:tcPr>
            <w:tcW w:w="1368" w:type="dxa"/>
            <w:vAlign w:val="bottom"/>
          </w:tcPr>
          <w:p w14:paraId="26C62186" w14:textId="1EFBA71B" w:rsidR="000C23D3" w:rsidRPr="00F003D4" w:rsidRDefault="000C23D3" w:rsidP="007440DA">
            <w:pPr>
              <w:rPr>
                <w:rFonts w:ascii="Helvetica" w:hAnsi="Helvetica"/>
                <w:b/>
                <w:sz w:val="24"/>
                <w:szCs w:val="24"/>
              </w:rPr>
            </w:pPr>
            <w:r w:rsidRPr="00F003D4">
              <w:rPr>
                <w:rFonts w:ascii="Helvetica" w:eastAsia="Times New Roman" w:hAnsi="Helvetica" w:cs="Times New Roman"/>
                <w:b/>
                <w:bCs/>
                <w:color w:val="000000"/>
                <w:sz w:val="24"/>
                <w:szCs w:val="24"/>
              </w:rPr>
              <w:t>Mutations</w:t>
            </w:r>
          </w:p>
        </w:tc>
        <w:tc>
          <w:tcPr>
            <w:tcW w:w="2880" w:type="dxa"/>
            <w:vAlign w:val="bottom"/>
          </w:tcPr>
          <w:p w14:paraId="1A00E634" w14:textId="21BDB756" w:rsidR="000C23D3" w:rsidRPr="00F003D4" w:rsidRDefault="000C23D3" w:rsidP="007440DA">
            <w:pPr>
              <w:rPr>
                <w:rFonts w:ascii="Helvetica" w:hAnsi="Helvetica"/>
                <w:b/>
                <w:sz w:val="24"/>
                <w:szCs w:val="24"/>
              </w:rPr>
            </w:pPr>
            <w:r w:rsidRPr="00F003D4">
              <w:rPr>
                <w:rFonts w:ascii="Helvetica" w:eastAsia="Times New Roman" w:hAnsi="Helvetica" w:cs="Times New Roman"/>
                <w:b/>
                <w:bCs/>
                <w:color w:val="000000"/>
                <w:sz w:val="24"/>
                <w:szCs w:val="24"/>
              </w:rPr>
              <w:t>Drugs</w:t>
            </w:r>
            <w:r w:rsidR="00E378F5">
              <w:rPr>
                <w:rFonts w:ascii="Helvetica" w:eastAsia="Times New Roman" w:hAnsi="Helvetica" w:cs="Times New Roman"/>
                <w:b/>
                <w:bCs/>
                <w:color w:val="000000"/>
                <w:sz w:val="24"/>
                <w:szCs w:val="24"/>
              </w:rPr>
              <w:t xml:space="preserve"> associated with transitions in optimal paths (probability)</w:t>
            </w:r>
          </w:p>
        </w:tc>
        <w:tc>
          <w:tcPr>
            <w:tcW w:w="1620" w:type="dxa"/>
            <w:vAlign w:val="bottom"/>
          </w:tcPr>
          <w:p w14:paraId="2F8C082C" w14:textId="2631241F" w:rsidR="000C23D3" w:rsidRPr="00F003D4" w:rsidRDefault="000C23D3" w:rsidP="007440DA">
            <w:pPr>
              <w:rPr>
                <w:rFonts w:ascii="Helvetica" w:hAnsi="Helvetica"/>
                <w:b/>
                <w:sz w:val="24"/>
                <w:szCs w:val="24"/>
              </w:rPr>
            </w:pPr>
            <w:r w:rsidRPr="00F003D4">
              <w:rPr>
                <w:rFonts w:ascii="Helvetica" w:eastAsia="Times New Roman" w:hAnsi="Helvetica" w:cs="Times New Roman"/>
                <w:b/>
                <w:bCs/>
                <w:color w:val="000000"/>
                <w:sz w:val="24"/>
                <w:szCs w:val="24"/>
              </w:rPr>
              <w:t>Reversions</w:t>
            </w:r>
          </w:p>
        </w:tc>
        <w:tc>
          <w:tcPr>
            <w:tcW w:w="2988" w:type="dxa"/>
            <w:vAlign w:val="bottom"/>
          </w:tcPr>
          <w:p w14:paraId="2A224B10" w14:textId="0ED60E5F" w:rsidR="000C23D3" w:rsidRPr="00F003D4" w:rsidRDefault="00E378F5" w:rsidP="007440DA">
            <w:pPr>
              <w:rPr>
                <w:rFonts w:ascii="Helvetica" w:hAnsi="Helvetica"/>
                <w:b/>
                <w:sz w:val="24"/>
                <w:szCs w:val="24"/>
              </w:rPr>
            </w:pPr>
            <w:r w:rsidRPr="00F003D4">
              <w:rPr>
                <w:rFonts w:ascii="Helvetica" w:eastAsia="Times New Roman" w:hAnsi="Helvetica" w:cs="Times New Roman"/>
                <w:b/>
                <w:bCs/>
                <w:color w:val="000000"/>
                <w:sz w:val="24"/>
                <w:szCs w:val="24"/>
              </w:rPr>
              <w:t>Drugs</w:t>
            </w:r>
            <w:r>
              <w:rPr>
                <w:rFonts w:ascii="Helvetica" w:eastAsia="Times New Roman" w:hAnsi="Helvetica" w:cs="Times New Roman"/>
                <w:b/>
                <w:bCs/>
                <w:color w:val="000000"/>
                <w:sz w:val="24"/>
                <w:szCs w:val="24"/>
              </w:rPr>
              <w:t xml:space="preserve"> associated with transitions in optimal paths (probability)</w:t>
            </w:r>
          </w:p>
        </w:tc>
      </w:tr>
      <w:tr w:rsidR="00E378F5" w:rsidRPr="00F003D4" w14:paraId="69076DB4" w14:textId="77777777" w:rsidTr="00E378F5">
        <w:tc>
          <w:tcPr>
            <w:tcW w:w="1368" w:type="dxa"/>
            <w:vAlign w:val="bottom"/>
          </w:tcPr>
          <w:p w14:paraId="0E5B5E16" w14:textId="25AF0950"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0000-1000</w:t>
            </w:r>
          </w:p>
        </w:tc>
        <w:tc>
          <w:tcPr>
            <w:tcW w:w="2880" w:type="dxa"/>
            <w:vAlign w:val="bottom"/>
          </w:tcPr>
          <w:p w14:paraId="62351CC7" w14:textId="470516CE"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CTT(</w:t>
            </w:r>
            <w:proofErr w:type="gramEnd"/>
            <w:r w:rsidRPr="00F003D4">
              <w:rPr>
                <w:rFonts w:ascii="Helvetica" w:eastAsia="Times New Roman" w:hAnsi="Helvetica" w:cs="Times New Roman"/>
                <w:color w:val="000000"/>
                <w:sz w:val="24"/>
                <w:szCs w:val="24"/>
              </w:rPr>
              <w:t>0.38)</w:t>
            </w:r>
          </w:p>
        </w:tc>
        <w:tc>
          <w:tcPr>
            <w:tcW w:w="1620" w:type="dxa"/>
            <w:vAlign w:val="bottom"/>
          </w:tcPr>
          <w:p w14:paraId="2A9DD8C5" w14:textId="2948C763"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1111-1110</w:t>
            </w:r>
          </w:p>
        </w:tc>
        <w:tc>
          <w:tcPr>
            <w:tcW w:w="2988" w:type="dxa"/>
            <w:vAlign w:val="bottom"/>
          </w:tcPr>
          <w:p w14:paraId="0491D0E4" w14:textId="6815DFAD"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CEC(</w:t>
            </w:r>
            <w:proofErr w:type="gramEnd"/>
            <w:r w:rsidRPr="00F003D4">
              <w:rPr>
                <w:rFonts w:ascii="Helvetica" w:eastAsia="Times New Roman" w:hAnsi="Helvetica" w:cs="Times New Roman"/>
                <w:color w:val="000000"/>
                <w:sz w:val="24"/>
                <w:szCs w:val="24"/>
              </w:rPr>
              <w:t>1.0)</w:t>
            </w:r>
          </w:p>
        </w:tc>
      </w:tr>
      <w:tr w:rsidR="00E378F5" w:rsidRPr="00F003D4" w14:paraId="121043F8" w14:textId="77777777" w:rsidTr="00E378F5">
        <w:tc>
          <w:tcPr>
            <w:tcW w:w="1368" w:type="dxa"/>
            <w:vAlign w:val="bottom"/>
          </w:tcPr>
          <w:p w14:paraId="5D08790A" w14:textId="2A32F153"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0000-0100</w:t>
            </w:r>
          </w:p>
        </w:tc>
        <w:tc>
          <w:tcPr>
            <w:tcW w:w="2880" w:type="dxa"/>
            <w:vAlign w:val="bottom"/>
          </w:tcPr>
          <w:p w14:paraId="29186EFE" w14:textId="77777777" w:rsidR="000C23D3" w:rsidRPr="00F003D4" w:rsidRDefault="000C23D3" w:rsidP="007440DA">
            <w:pPr>
              <w:rPr>
                <w:rFonts w:ascii="Helvetica" w:hAnsi="Helvetica"/>
                <w:b/>
                <w:sz w:val="24"/>
                <w:szCs w:val="24"/>
              </w:rPr>
            </w:pPr>
          </w:p>
        </w:tc>
        <w:tc>
          <w:tcPr>
            <w:tcW w:w="1620" w:type="dxa"/>
            <w:vAlign w:val="bottom"/>
          </w:tcPr>
          <w:p w14:paraId="2966D181" w14:textId="7F60D231"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1111-1101</w:t>
            </w:r>
          </w:p>
        </w:tc>
        <w:tc>
          <w:tcPr>
            <w:tcW w:w="2988" w:type="dxa"/>
            <w:vAlign w:val="bottom"/>
          </w:tcPr>
          <w:p w14:paraId="6880036C" w14:textId="77777777" w:rsidR="000C23D3" w:rsidRPr="00F003D4" w:rsidRDefault="000C23D3" w:rsidP="007440DA">
            <w:pPr>
              <w:rPr>
                <w:rFonts w:ascii="Helvetica" w:hAnsi="Helvetica"/>
                <w:b/>
                <w:sz w:val="24"/>
                <w:szCs w:val="24"/>
              </w:rPr>
            </w:pPr>
          </w:p>
        </w:tc>
      </w:tr>
      <w:tr w:rsidR="00E378F5" w:rsidRPr="00F003D4" w14:paraId="0518CAC9" w14:textId="77777777" w:rsidTr="00E378F5">
        <w:tc>
          <w:tcPr>
            <w:tcW w:w="1368" w:type="dxa"/>
            <w:vAlign w:val="bottom"/>
          </w:tcPr>
          <w:p w14:paraId="150C2CA1" w14:textId="406CA839"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0000-0010</w:t>
            </w:r>
          </w:p>
        </w:tc>
        <w:tc>
          <w:tcPr>
            <w:tcW w:w="2880" w:type="dxa"/>
            <w:vAlign w:val="bottom"/>
          </w:tcPr>
          <w:p w14:paraId="0F18E46C" w14:textId="77777777" w:rsidR="000C23D3" w:rsidRPr="00F003D4" w:rsidRDefault="000C23D3" w:rsidP="007440DA">
            <w:pPr>
              <w:rPr>
                <w:rFonts w:ascii="Helvetica" w:hAnsi="Helvetica"/>
                <w:b/>
                <w:sz w:val="24"/>
                <w:szCs w:val="24"/>
              </w:rPr>
            </w:pPr>
          </w:p>
        </w:tc>
        <w:tc>
          <w:tcPr>
            <w:tcW w:w="1620" w:type="dxa"/>
            <w:vAlign w:val="bottom"/>
          </w:tcPr>
          <w:p w14:paraId="48FFC519" w14:textId="237E6774"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1111-1011</w:t>
            </w:r>
          </w:p>
        </w:tc>
        <w:tc>
          <w:tcPr>
            <w:tcW w:w="2988" w:type="dxa"/>
            <w:vAlign w:val="bottom"/>
          </w:tcPr>
          <w:p w14:paraId="17391CF6" w14:textId="77777777" w:rsidR="000C23D3" w:rsidRPr="00F003D4" w:rsidRDefault="000C23D3" w:rsidP="007440DA">
            <w:pPr>
              <w:rPr>
                <w:rFonts w:ascii="Helvetica" w:hAnsi="Helvetica"/>
                <w:b/>
                <w:sz w:val="24"/>
                <w:szCs w:val="24"/>
              </w:rPr>
            </w:pPr>
          </w:p>
        </w:tc>
      </w:tr>
      <w:tr w:rsidR="00E378F5" w:rsidRPr="00F003D4" w14:paraId="0D0E05A6" w14:textId="77777777" w:rsidTr="00E378F5">
        <w:tc>
          <w:tcPr>
            <w:tcW w:w="1368" w:type="dxa"/>
            <w:vAlign w:val="bottom"/>
          </w:tcPr>
          <w:p w14:paraId="23282417" w14:textId="43539153"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0000-0001</w:t>
            </w:r>
          </w:p>
        </w:tc>
        <w:tc>
          <w:tcPr>
            <w:tcW w:w="2880" w:type="dxa"/>
            <w:vAlign w:val="bottom"/>
          </w:tcPr>
          <w:p w14:paraId="55FD3A21" w14:textId="77777777" w:rsidR="000C23D3" w:rsidRPr="00F003D4" w:rsidRDefault="000C23D3" w:rsidP="007440DA">
            <w:pPr>
              <w:rPr>
                <w:rFonts w:ascii="Helvetica" w:hAnsi="Helvetica"/>
                <w:b/>
                <w:sz w:val="24"/>
                <w:szCs w:val="24"/>
              </w:rPr>
            </w:pPr>
          </w:p>
        </w:tc>
        <w:tc>
          <w:tcPr>
            <w:tcW w:w="1620" w:type="dxa"/>
            <w:vAlign w:val="bottom"/>
          </w:tcPr>
          <w:p w14:paraId="6EABF188" w14:textId="77FB023A"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1111-0111</w:t>
            </w:r>
          </w:p>
        </w:tc>
        <w:tc>
          <w:tcPr>
            <w:tcW w:w="2988" w:type="dxa"/>
            <w:vAlign w:val="bottom"/>
          </w:tcPr>
          <w:p w14:paraId="555DDDAC" w14:textId="77777777" w:rsidR="000C23D3" w:rsidRPr="00F003D4" w:rsidRDefault="000C23D3" w:rsidP="007440DA">
            <w:pPr>
              <w:rPr>
                <w:rFonts w:ascii="Helvetica" w:hAnsi="Helvetica"/>
                <w:b/>
                <w:sz w:val="24"/>
                <w:szCs w:val="24"/>
              </w:rPr>
            </w:pPr>
          </w:p>
        </w:tc>
      </w:tr>
      <w:tr w:rsidR="00E378F5" w:rsidRPr="00F003D4" w14:paraId="29451F5F" w14:textId="77777777" w:rsidTr="00E378F5">
        <w:tc>
          <w:tcPr>
            <w:tcW w:w="1368" w:type="dxa"/>
            <w:vAlign w:val="bottom"/>
          </w:tcPr>
          <w:p w14:paraId="6DFB75F0" w14:textId="73916C8B"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1000-1100</w:t>
            </w:r>
          </w:p>
        </w:tc>
        <w:tc>
          <w:tcPr>
            <w:tcW w:w="2880" w:type="dxa"/>
            <w:vAlign w:val="bottom"/>
          </w:tcPr>
          <w:p w14:paraId="62E860B6" w14:textId="77777777" w:rsidR="000C23D3" w:rsidRPr="00F003D4" w:rsidRDefault="000C23D3" w:rsidP="007440DA">
            <w:pPr>
              <w:rPr>
                <w:rFonts w:ascii="Helvetica" w:hAnsi="Helvetica"/>
                <w:b/>
                <w:sz w:val="24"/>
                <w:szCs w:val="24"/>
              </w:rPr>
            </w:pPr>
          </w:p>
        </w:tc>
        <w:tc>
          <w:tcPr>
            <w:tcW w:w="1620" w:type="dxa"/>
            <w:vAlign w:val="bottom"/>
          </w:tcPr>
          <w:p w14:paraId="07D30EF2" w14:textId="2CFE0BE8"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1110-1100</w:t>
            </w:r>
          </w:p>
        </w:tc>
        <w:tc>
          <w:tcPr>
            <w:tcW w:w="2988" w:type="dxa"/>
            <w:vAlign w:val="bottom"/>
          </w:tcPr>
          <w:p w14:paraId="46F111CF" w14:textId="5141B565"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 xml:space="preserve">AMC, AMP, CTX, CXM, </w:t>
            </w:r>
            <w:proofErr w:type="gramStart"/>
            <w:r w:rsidRPr="00F003D4">
              <w:rPr>
                <w:rFonts w:ascii="Helvetica" w:eastAsia="Times New Roman" w:hAnsi="Helvetica" w:cs="Times New Roman"/>
                <w:color w:val="000000"/>
                <w:sz w:val="24"/>
                <w:szCs w:val="24"/>
              </w:rPr>
              <w:t>TZP(</w:t>
            </w:r>
            <w:proofErr w:type="gramEnd"/>
            <w:r w:rsidRPr="00F003D4">
              <w:rPr>
                <w:rFonts w:ascii="Helvetica" w:eastAsia="Times New Roman" w:hAnsi="Helvetica" w:cs="Times New Roman"/>
                <w:color w:val="000000"/>
                <w:sz w:val="24"/>
                <w:szCs w:val="24"/>
              </w:rPr>
              <w:t>0.49), ZOX</w:t>
            </w:r>
          </w:p>
        </w:tc>
      </w:tr>
      <w:tr w:rsidR="00E378F5" w:rsidRPr="00F003D4" w14:paraId="76FAE01F" w14:textId="77777777" w:rsidTr="00E378F5">
        <w:tc>
          <w:tcPr>
            <w:tcW w:w="1368" w:type="dxa"/>
            <w:vAlign w:val="bottom"/>
          </w:tcPr>
          <w:p w14:paraId="5BD14BF0" w14:textId="1E99374A"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1000-1010</w:t>
            </w:r>
          </w:p>
        </w:tc>
        <w:tc>
          <w:tcPr>
            <w:tcW w:w="2880" w:type="dxa"/>
            <w:vAlign w:val="bottom"/>
          </w:tcPr>
          <w:p w14:paraId="075B1A85" w14:textId="77777777" w:rsidR="000C23D3" w:rsidRPr="00F003D4" w:rsidRDefault="000C23D3" w:rsidP="007440DA">
            <w:pPr>
              <w:rPr>
                <w:rFonts w:ascii="Helvetica" w:hAnsi="Helvetica"/>
                <w:b/>
                <w:sz w:val="24"/>
                <w:szCs w:val="24"/>
              </w:rPr>
            </w:pPr>
          </w:p>
        </w:tc>
        <w:tc>
          <w:tcPr>
            <w:tcW w:w="1620" w:type="dxa"/>
            <w:vAlign w:val="bottom"/>
          </w:tcPr>
          <w:p w14:paraId="4D151C1C" w14:textId="76EAC402"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1110-1010</w:t>
            </w:r>
          </w:p>
        </w:tc>
        <w:tc>
          <w:tcPr>
            <w:tcW w:w="2988" w:type="dxa"/>
            <w:vAlign w:val="bottom"/>
          </w:tcPr>
          <w:p w14:paraId="3DE43610" w14:textId="1865625D"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 xml:space="preserve">AMC, AM, CPD, </w:t>
            </w:r>
            <w:proofErr w:type="gramStart"/>
            <w:r w:rsidRPr="00F003D4">
              <w:rPr>
                <w:rFonts w:ascii="Helvetica" w:eastAsia="Times New Roman" w:hAnsi="Helvetica" w:cs="Times New Roman"/>
                <w:color w:val="000000"/>
                <w:sz w:val="24"/>
                <w:szCs w:val="24"/>
              </w:rPr>
              <w:t>CRO(</w:t>
            </w:r>
            <w:proofErr w:type="gramEnd"/>
            <w:r w:rsidRPr="00F003D4">
              <w:rPr>
                <w:rFonts w:ascii="Helvetica" w:eastAsia="Times New Roman" w:hAnsi="Helvetica" w:cs="Times New Roman"/>
                <w:color w:val="000000"/>
                <w:sz w:val="24"/>
                <w:szCs w:val="24"/>
              </w:rPr>
              <w:t>0.47), CTX, CXM, FEP, ZOX</w:t>
            </w:r>
          </w:p>
        </w:tc>
      </w:tr>
      <w:tr w:rsidR="00E378F5" w:rsidRPr="00F003D4" w14:paraId="255EBCBA" w14:textId="77777777" w:rsidTr="00E378F5">
        <w:tc>
          <w:tcPr>
            <w:tcW w:w="1368" w:type="dxa"/>
            <w:vAlign w:val="bottom"/>
          </w:tcPr>
          <w:p w14:paraId="1174FD13" w14:textId="528EFC13"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1000-1001</w:t>
            </w:r>
          </w:p>
        </w:tc>
        <w:tc>
          <w:tcPr>
            <w:tcW w:w="2880" w:type="dxa"/>
            <w:vAlign w:val="bottom"/>
          </w:tcPr>
          <w:p w14:paraId="501D8676" w14:textId="77777777" w:rsidR="000C23D3" w:rsidRPr="00F003D4" w:rsidRDefault="000C23D3" w:rsidP="007440DA">
            <w:pPr>
              <w:rPr>
                <w:rFonts w:ascii="Helvetica" w:hAnsi="Helvetica"/>
                <w:b/>
                <w:sz w:val="24"/>
                <w:szCs w:val="24"/>
              </w:rPr>
            </w:pPr>
          </w:p>
        </w:tc>
        <w:tc>
          <w:tcPr>
            <w:tcW w:w="1620" w:type="dxa"/>
            <w:vAlign w:val="bottom"/>
          </w:tcPr>
          <w:p w14:paraId="17BC3E6D" w14:textId="526952BF"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1110-0110</w:t>
            </w:r>
          </w:p>
        </w:tc>
        <w:tc>
          <w:tcPr>
            <w:tcW w:w="2988" w:type="dxa"/>
            <w:vAlign w:val="bottom"/>
          </w:tcPr>
          <w:p w14:paraId="2BB3A21B" w14:textId="7A19D36F"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 xml:space="preserve">AMP, </w:t>
            </w:r>
            <w:proofErr w:type="gramStart"/>
            <w:r w:rsidRPr="00F003D4">
              <w:rPr>
                <w:rFonts w:ascii="Helvetica" w:eastAsia="Times New Roman" w:hAnsi="Helvetica" w:cs="Times New Roman"/>
                <w:color w:val="000000"/>
                <w:sz w:val="24"/>
                <w:szCs w:val="24"/>
              </w:rPr>
              <w:t>CAZ(</w:t>
            </w:r>
            <w:proofErr w:type="gramEnd"/>
            <w:r w:rsidRPr="00F003D4">
              <w:rPr>
                <w:rFonts w:ascii="Helvetica" w:eastAsia="Times New Roman" w:hAnsi="Helvetica" w:cs="Times New Roman"/>
                <w:color w:val="000000"/>
                <w:sz w:val="24"/>
                <w:szCs w:val="24"/>
              </w:rPr>
              <w:t>1.0), CPD, CPR(1.0), CTX, CXM, TZP, ZOX</w:t>
            </w:r>
          </w:p>
        </w:tc>
      </w:tr>
      <w:tr w:rsidR="00E378F5" w:rsidRPr="00F003D4" w14:paraId="6C111855" w14:textId="77777777" w:rsidTr="00E378F5">
        <w:tc>
          <w:tcPr>
            <w:tcW w:w="1368" w:type="dxa"/>
            <w:vAlign w:val="bottom"/>
          </w:tcPr>
          <w:p w14:paraId="3E7AFA05" w14:textId="46FB86DC"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0100-1100</w:t>
            </w:r>
          </w:p>
        </w:tc>
        <w:tc>
          <w:tcPr>
            <w:tcW w:w="2880" w:type="dxa"/>
            <w:vAlign w:val="bottom"/>
          </w:tcPr>
          <w:p w14:paraId="0ED6727A" w14:textId="3849837A"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SAM(</w:t>
            </w:r>
            <w:proofErr w:type="gramEnd"/>
            <w:r w:rsidRPr="00F003D4">
              <w:rPr>
                <w:rFonts w:ascii="Helvetica" w:eastAsia="Times New Roman" w:hAnsi="Helvetica" w:cs="Times New Roman"/>
                <w:color w:val="000000"/>
                <w:sz w:val="24"/>
                <w:szCs w:val="24"/>
              </w:rPr>
              <w:t>1.0)</w:t>
            </w:r>
          </w:p>
        </w:tc>
        <w:tc>
          <w:tcPr>
            <w:tcW w:w="1620" w:type="dxa"/>
            <w:vAlign w:val="bottom"/>
          </w:tcPr>
          <w:p w14:paraId="53F271EF" w14:textId="30FF9957"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1101-1100</w:t>
            </w:r>
          </w:p>
        </w:tc>
        <w:tc>
          <w:tcPr>
            <w:tcW w:w="2988" w:type="dxa"/>
            <w:vAlign w:val="bottom"/>
          </w:tcPr>
          <w:p w14:paraId="1709BFD5" w14:textId="77777777" w:rsidR="000C23D3" w:rsidRPr="00F003D4" w:rsidRDefault="000C23D3" w:rsidP="007440DA">
            <w:pPr>
              <w:rPr>
                <w:rFonts w:ascii="Helvetica" w:hAnsi="Helvetica"/>
                <w:b/>
                <w:sz w:val="24"/>
                <w:szCs w:val="24"/>
              </w:rPr>
            </w:pPr>
          </w:p>
        </w:tc>
      </w:tr>
      <w:tr w:rsidR="00E378F5" w:rsidRPr="00F003D4" w14:paraId="22C08917" w14:textId="77777777" w:rsidTr="00E378F5">
        <w:tc>
          <w:tcPr>
            <w:tcW w:w="1368" w:type="dxa"/>
            <w:vAlign w:val="bottom"/>
          </w:tcPr>
          <w:p w14:paraId="66DF596E" w14:textId="58AA5AEC"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0100-0110</w:t>
            </w:r>
          </w:p>
        </w:tc>
        <w:tc>
          <w:tcPr>
            <w:tcW w:w="2880" w:type="dxa"/>
            <w:vAlign w:val="bottom"/>
          </w:tcPr>
          <w:p w14:paraId="2176C82D" w14:textId="1A6EF20B"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CPR(</w:t>
            </w:r>
            <w:proofErr w:type="gramEnd"/>
            <w:r w:rsidRPr="00F003D4">
              <w:rPr>
                <w:rFonts w:ascii="Helvetica" w:eastAsia="Times New Roman" w:hAnsi="Helvetica" w:cs="Times New Roman"/>
                <w:color w:val="000000"/>
                <w:sz w:val="24"/>
                <w:szCs w:val="24"/>
              </w:rPr>
              <w:t>1.0)</w:t>
            </w:r>
          </w:p>
        </w:tc>
        <w:tc>
          <w:tcPr>
            <w:tcW w:w="1620" w:type="dxa"/>
            <w:vAlign w:val="bottom"/>
          </w:tcPr>
          <w:p w14:paraId="64EA1972" w14:textId="2D484F76"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1101-1001</w:t>
            </w:r>
          </w:p>
        </w:tc>
        <w:tc>
          <w:tcPr>
            <w:tcW w:w="2988" w:type="dxa"/>
            <w:vAlign w:val="bottom"/>
          </w:tcPr>
          <w:p w14:paraId="03DF25FA" w14:textId="77777777" w:rsidR="000C23D3" w:rsidRPr="00F003D4" w:rsidRDefault="000C23D3" w:rsidP="007440DA">
            <w:pPr>
              <w:rPr>
                <w:rFonts w:ascii="Helvetica" w:hAnsi="Helvetica"/>
                <w:b/>
                <w:sz w:val="24"/>
                <w:szCs w:val="24"/>
              </w:rPr>
            </w:pPr>
          </w:p>
        </w:tc>
      </w:tr>
      <w:tr w:rsidR="00E378F5" w:rsidRPr="00F003D4" w14:paraId="1C50E80C" w14:textId="77777777" w:rsidTr="00E378F5">
        <w:tc>
          <w:tcPr>
            <w:tcW w:w="1368" w:type="dxa"/>
            <w:vAlign w:val="bottom"/>
          </w:tcPr>
          <w:p w14:paraId="4F5803B5" w14:textId="4A1D35F0"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0100-0101</w:t>
            </w:r>
          </w:p>
        </w:tc>
        <w:tc>
          <w:tcPr>
            <w:tcW w:w="2880" w:type="dxa"/>
            <w:vAlign w:val="bottom"/>
          </w:tcPr>
          <w:p w14:paraId="7E93141C" w14:textId="77777777" w:rsidR="000C23D3" w:rsidRPr="00F003D4" w:rsidRDefault="000C23D3" w:rsidP="007440DA">
            <w:pPr>
              <w:rPr>
                <w:rFonts w:ascii="Helvetica" w:hAnsi="Helvetica"/>
                <w:b/>
                <w:sz w:val="24"/>
                <w:szCs w:val="24"/>
              </w:rPr>
            </w:pPr>
          </w:p>
        </w:tc>
        <w:tc>
          <w:tcPr>
            <w:tcW w:w="1620" w:type="dxa"/>
            <w:vAlign w:val="bottom"/>
          </w:tcPr>
          <w:p w14:paraId="6B7782CF" w14:textId="5DAB0A62"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1101-0101</w:t>
            </w:r>
          </w:p>
        </w:tc>
        <w:tc>
          <w:tcPr>
            <w:tcW w:w="2988" w:type="dxa"/>
            <w:vAlign w:val="bottom"/>
          </w:tcPr>
          <w:p w14:paraId="62E23D27" w14:textId="77777777" w:rsidR="000C23D3" w:rsidRPr="00F003D4" w:rsidRDefault="000C23D3" w:rsidP="007440DA">
            <w:pPr>
              <w:rPr>
                <w:rFonts w:ascii="Helvetica" w:hAnsi="Helvetica"/>
                <w:b/>
                <w:sz w:val="24"/>
                <w:szCs w:val="24"/>
              </w:rPr>
            </w:pPr>
          </w:p>
        </w:tc>
      </w:tr>
      <w:tr w:rsidR="00E378F5" w:rsidRPr="00F003D4" w14:paraId="07E9A795" w14:textId="77777777" w:rsidTr="00E378F5">
        <w:tc>
          <w:tcPr>
            <w:tcW w:w="1368" w:type="dxa"/>
            <w:vAlign w:val="bottom"/>
          </w:tcPr>
          <w:p w14:paraId="66E2D6E5" w14:textId="05BA3569"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0010-1010</w:t>
            </w:r>
          </w:p>
        </w:tc>
        <w:tc>
          <w:tcPr>
            <w:tcW w:w="2880" w:type="dxa"/>
            <w:vAlign w:val="bottom"/>
          </w:tcPr>
          <w:p w14:paraId="275AF46C" w14:textId="539FAE85"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CRO(</w:t>
            </w:r>
            <w:proofErr w:type="gramEnd"/>
            <w:r w:rsidRPr="00F003D4">
              <w:rPr>
                <w:rFonts w:ascii="Helvetica" w:eastAsia="Times New Roman" w:hAnsi="Helvetica" w:cs="Times New Roman"/>
                <w:color w:val="000000"/>
                <w:sz w:val="24"/>
                <w:szCs w:val="24"/>
              </w:rPr>
              <w:t>0.78)</w:t>
            </w:r>
          </w:p>
        </w:tc>
        <w:tc>
          <w:tcPr>
            <w:tcW w:w="1620" w:type="dxa"/>
            <w:vAlign w:val="bottom"/>
          </w:tcPr>
          <w:p w14:paraId="675F95EB" w14:textId="2FF7190E"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1011-1010</w:t>
            </w:r>
          </w:p>
        </w:tc>
        <w:tc>
          <w:tcPr>
            <w:tcW w:w="2988" w:type="dxa"/>
            <w:vAlign w:val="bottom"/>
          </w:tcPr>
          <w:p w14:paraId="59074B89" w14:textId="36203791"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CRO(</w:t>
            </w:r>
            <w:proofErr w:type="gramEnd"/>
            <w:r w:rsidRPr="00F003D4">
              <w:rPr>
                <w:rFonts w:ascii="Helvetica" w:eastAsia="Times New Roman" w:hAnsi="Helvetica" w:cs="Times New Roman"/>
                <w:color w:val="000000"/>
                <w:sz w:val="24"/>
                <w:szCs w:val="24"/>
              </w:rPr>
              <w:t>0.49), CYX</w:t>
            </w:r>
          </w:p>
        </w:tc>
      </w:tr>
      <w:tr w:rsidR="00E378F5" w:rsidRPr="00F003D4" w14:paraId="55C96398" w14:textId="77777777" w:rsidTr="00E378F5">
        <w:tc>
          <w:tcPr>
            <w:tcW w:w="1368" w:type="dxa"/>
            <w:vAlign w:val="bottom"/>
          </w:tcPr>
          <w:p w14:paraId="29CEA651" w14:textId="64FC2107"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0010-0110</w:t>
            </w:r>
          </w:p>
        </w:tc>
        <w:tc>
          <w:tcPr>
            <w:tcW w:w="2880" w:type="dxa"/>
            <w:vAlign w:val="bottom"/>
          </w:tcPr>
          <w:p w14:paraId="77CF4B30" w14:textId="378BEB2D"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CRO</w:t>
            </w:r>
          </w:p>
        </w:tc>
        <w:tc>
          <w:tcPr>
            <w:tcW w:w="1620" w:type="dxa"/>
            <w:vAlign w:val="bottom"/>
          </w:tcPr>
          <w:p w14:paraId="66846181" w14:textId="0DC9EAD4"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1011-1001</w:t>
            </w:r>
          </w:p>
        </w:tc>
        <w:tc>
          <w:tcPr>
            <w:tcW w:w="2988" w:type="dxa"/>
            <w:vAlign w:val="bottom"/>
          </w:tcPr>
          <w:p w14:paraId="7F9D6F72" w14:textId="77777777" w:rsidR="000C23D3" w:rsidRPr="00F003D4" w:rsidRDefault="000C23D3" w:rsidP="007440DA">
            <w:pPr>
              <w:rPr>
                <w:rFonts w:ascii="Helvetica" w:hAnsi="Helvetica"/>
                <w:b/>
                <w:sz w:val="24"/>
                <w:szCs w:val="24"/>
              </w:rPr>
            </w:pPr>
          </w:p>
        </w:tc>
      </w:tr>
      <w:tr w:rsidR="00E378F5" w:rsidRPr="00F003D4" w14:paraId="7846548B" w14:textId="77777777" w:rsidTr="00E378F5">
        <w:tc>
          <w:tcPr>
            <w:tcW w:w="1368" w:type="dxa"/>
            <w:vAlign w:val="bottom"/>
          </w:tcPr>
          <w:p w14:paraId="29FEAFBD" w14:textId="16427373"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0010-0011</w:t>
            </w:r>
          </w:p>
        </w:tc>
        <w:tc>
          <w:tcPr>
            <w:tcW w:w="2880" w:type="dxa"/>
            <w:vAlign w:val="bottom"/>
          </w:tcPr>
          <w:p w14:paraId="2AA8A041" w14:textId="77777777" w:rsidR="000C23D3" w:rsidRPr="00F003D4" w:rsidRDefault="000C23D3" w:rsidP="007440DA">
            <w:pPr>
              <w:rPr>
                <w:rFonts w:ascii="Helvetica" w:hAnsi="Helvetica"/>
                <w:b/>
                <w:sz w:val="24"/>
                <w:szCs w:val="24"/>
              </w:rPr>
            </w:pPr>
          </w:p>
        </w:tc>
        <w:tc>
          <w:tcPr>
            <w:tcW w:w="1620" w:type="dxa"/>
            <w:vAlign w:val="bottom"/>
          </w:tcPr>
          <w:p w14:paraId="2218B91A" w14:textId="0E53D19B"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1011-0011</w:t>
            </w:r>
          </w:p>
        </w:tc>
        <w:tc>
          <w:tcPr>
            <w:tcW w:w="2988" w:type="dxa"/>
            <w:vAlign w:val="bottom"/>
          </w:tcPr>
          <w:p w14:paraId="2981EBF8" w14:textId="77777777" w:rsidR="000C23D3" w:rsidRPr="00F003D4" w:rsidRDefault="000C23D3" w:rsidP="007440DA">
            <w:pPr>
              <w:rPr>
                <w:rFonts w:ascii="Helvetica" w:hAnsi="Helvetica"/>
                <w:b/>
                <w:sz w:val="24"/>
                <w:szCs w:val="24"/>
              </w:rPr>
            </w:pPr>
          </w:p>
        </w:tc>
      </w:tr>
      <w:tr w:rsidR="00E378F5" w:rsidRPr="00F003D4" w14:paraId="0E8599A4" w14:textId="77777777" w:rsidTr="00E378F5">
        <w:tc>
          <w:tcPr>
            <w:tcW w:w="1368" w:type="dxa"/>
            <w:vAlign w:val="bottom"/>
          </w:tcPr>
          <w:p w14:paraId="3D265554" w14:textId="409CDE15"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0001-1001</w:t>
            </w:r>
          </w:p>
        </w:tc>
        <w:tc>
          <w:tcPr>
            <w:tcW w:w="2880" w:type="dxa"/>
            <w:vAlign w:val="bottom"/>
          </w:tcPr>
          <w:p w14:paraId="02A442AC" w14:textId="4747BC84"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AM(</w:t>
            </w:r>
            <w:proofErr w:type="gramEnd"/>
            <w:r w:rsidRPr="00F003D4">
              <w:rPr>
                <w:rFonts w:ascii="Helvetica" w:eastAsia="Times New Roman" w:hAnsi="Helvetica" w:cs="Times New Roman"/>
                <w:color w:val="000000"/>
                <w:sz w:val="24"/>
                <w:szCs w:val="24"/>
              </w:rPr>
              <w:t>1.0), CTT, SAM(1.0)</w:t>
            </w:r>
          </w:p>
        </w:tc>
        <w:tc>
          <w:tcPr>
            <w:tcW w:w="1620" w:type="dxa"/>
            <w:vAlign w:val="bottom"/>
          </w:tcPr>
          <w:p w14:paraId="729E7B13" w14:textId="7B93ECE0"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0111-0110</w:t>
            </w:r>
          </w:p>
        </w:tc>
        <w:tc>
          <w:tcPr>
            <w:tcW w:w="2988" w:type="dxa"/>
            <w:vAlign w:val="bottom"/>
          </w:tcPr>
          <w:p w14:paraId="44E489C1" w14:textId="74F35272"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TZP(</w:t>
            </w:r>
            <w:proofErr w:type="gramEnd"/>
            <w:r w:rsidRPr="00F003D4">
              <w:rPr>
                <w:rFonts w:ascii="Helvetica" w:eastAsia="Times New Roman" w:hAnsi="Helvetica" w:cs="Times New Roman"/>
                <w:color w:val="000000"/>
                <w:sz w:val="24"/>
                <w:szCs w:val="24"/>
              </w:rPr>
              <w:t>0.42)</w:t>
            </w:r>
          </w:p>
        </w:tc>
      </w:tr>
      <w:tr w:rsidR="00E378F5" w:rsidRPr="00F003D4" w14:paraId="352C02A2" w14:textId="77777777" w:rsidTr="00E378F5">
        <w:tc>
          <w:tcPr>
            <w:tcW w:w="1368" w:type="dxa"/>
            <w:vAlign w:val="bottom"/>
          </w:tcPr>
          <w:p w14:paraId="3663EAF7" w14:textId="35AED008"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0001-0101</w:t>
            </w:r>
          </w:p>
        </w:tc>
        <w:tc>
          <w:tcPr>
            <w:tcW w:w="2880" w:type="dxa"/>
            <w:vAlign w:val="bottom"/>
          </w:tcPr>
          <w:p w14:paraId="3239DD06" w14:textId="77777777" w:rsidR="000C23D3" w:rsidRPr="00F003D4" w:rsidRDefault="000C23D3" w:rsidP="007440DA">
            <w:pPr>
              <w:rPr>
                <w:rFonts w:ascii="Helvetica" w:hAnsi="Helvetica"/>
                <w:b/>
                <w:sz w:val="24"/>
                <w:szCs w:val="24"/>
              </w:rPr>
            </w:pPr>
          </w:p>
        </w:tc>
        <w:tc>
          <w:tcPr>
            <w:tcW w:w="1620" w:type="dxa"/>
            <w:vAlign w:val="bottom"/>
          </w:tcPr>
          <w:p w14:paraId="70E0FA1B" w14:textId="0E6F9D0C"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0111-0101</w:t>
            </w:r>
          </w:p>
        </w:tc>
        <w:tc>
          <w:tcPr>
            <w:tcW w:w="2988" w:type="dxa"/>
            <w:vAlign w:val="bottom"/>
          </w:tcPr>
          <w:p w14:paraId="01E7D03A" w14:textId="77777777" w:rsidR="000C23D3" w:rsidRPr="00F003D4" w:rsidRDefault="000C23D3" w:rsidP="007440DA">
            <w:pPr>
              <w:rPr>
                <w:rFonts w:ascii="Helvetica" w:hAnsi="Helvetica"/>
                <w:b/>
                <w:sz w:val="24"/>
                <w:szCs w:val="24"/>
              </w:rPr>
            </w:pPr>
          </w:p>
        </w:tc>
      </w:tr>
      <w:tr w:rsidR="00E378F5" w:rsidRPr="00F003D4" w14:paraId="41697B46" w14:textId="77777777" w:rsidTr="00E378F5">
        <w:tc>
          <w:tcPr>
            <w:tcW w:w="1368" w:type="dxa"/>
            <w:vAlign w:val="bottom"/>
          </w:tcPr>
          <w:p w14:paraId="746DD838" w14:textId="6AE89C8A"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0001-0011</w:t>
            </w:r>
          </w:p>
        </w:tc>
        <w:tc>
          <w:tcPr>
            <w:tcW w:w="2880" w:type="dxa"/>
            <w:vAlign w:val="bottom"/>
          </w:tcPr>
          <w:p w14:paraId="350CC53F" w14:textId="77777777" w:rsidR="000C23D3" w:rsidRPr="00F003D4" w:rsidRDefault="000C23D3" w:rsidP="007440DA">
            <w:pPr>
              <w:rPr>
                <w:rFonts w:ascii="Helvetica" w:hAnsi="Helvetica"/>
                <w:b/>
                <w:sz w:val="24"/>
                <w:szCs w:val="24"/>
              </w:rPr>
            </w:pPr>
          </w:p>
        </w:tc>
        <w:tc>
          <w:tcPr>
            <w:tcW w:w="1620" w:type="dxa"/>
            <w:vAlign w:val="bottom"/>
          </w:tcPr>
          <w:p w14:paraId="45F7C0C0" w14:textId="78CA4966"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0111-0011</w:t>
            </w:r>
          </w:p>
        </w:tc>
        <w:tc>
          <w:tcPr>
            <w:tcW w:w="2988" w:type="dxa"/>
            <w:vAlign w:val="bottom"/>
          </w:tcPr>
          <w:p w14:paraId="4CAA6ECD" w14:textId="036EC438"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TZP(</w:t>
            </w:r>
            <w:proofErr w:type="gramEnd"/>
            <w:r w:rsidRPr="00F003D4">
              <w:rPr>
                <w:rFonts w:ascii="Helvetica" w:eastAsia="Times New Roman" w:hAnsi="Helvetica" w:cs="Times New Roman"/>
                <w:color w:val="000000"/>
                <w:sz w:val="24"/>
                <w:szCs w:val="24"/>
              </w:rPr>
              <w:t>0.57)</w:t>
            </w:r>
          </w:p>
        </w:tc>
      </w:tr>
      <w:tr w:rsidR="00E378F5" w:rsidRPr="00F003D4" w14:paraId="72A5F344" w14:textId="77777777" w:rsidTr="00E378F5">
        <w:tc>
          <w:tcPr>
            <w:tcW w:w="1368" w:type="dxa"/>
            <w:vAlign w:val="bottom"/>
          </w:tcPr>
          <w:p w14:paraId="53EF6B20" w14:textId="661D0B28"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1100-1110</w:t>
            </w:r>
          </w:p>
        </w:tc>
        <w:tc>
          <w:tcPr>
            <w:tcW w:w="2880" w:type="dxa"/>
            <w:vAlign w:val="bottom"/>
          </w:tcPr>
          <w:p w14:paraId="22ED8DD5" w14:textId="0341DB6C"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CEC</w:t>
            </w:r>
            <w:proofErr w:type="gramStart"/>
            <w:r w:rsidRPr="00F003D4">
              <w:rPr>
                <w:rFonts w:ascii="Helvetica" w:eastAsia="Times New Roman" w:hAnsi="Helvetica" w:cs="Times New Roman"/>
                <w:color w:val="000000"/>
                <w:sz w:val="24"/>
                <w:szCs w:val="24"/>
              </w:rPr>
              <w:t>,CRO</w:t>
            </w:r>
            <w:proofErr w:type="gramEnd"/>
          </w:p>
        </w:tc>
        <w:tc>
          <w:tcPr>
            <w:tcW w:w="1620" w:type="dxa"/>
            <w:vAlign w:val="bottom"/>
          </w:tcPr>
          <w:p w14:paraId="0E66EABD" w14:textId="108B6234"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1100-1000</w:t>
            </w:r>
          </w:p>
        </w:tc>
        <w:tc>
          <w:tcPr>
            <w:tcW w:w="2988" w:type="dxa"/>
            <w:vAlign w:val="bottom"/>
          </w:tcPr>
          <w:p w14:paraId="1D481DA5" w14:textId="4E431F90"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CTT</w:t>
            </w:r>
          </w:p>
        </w:tc>
      </w:tr>
      <w:tr w:rsidR="00E378F5" w:rsidRPr="00F003D4" w14:paraId="6D66EA33" w14:textId="77777777" w:rsidTr="00E378F5">
        <w:tc>
          <w:tcPr>
            <w:tcW w:w="1368" w:type="dxa"/>
            <w:vAlign w:val="bottom"/>
          </w:tcPr>
          <w:p w14:paraId="412016A4" w14:textId="001EAA6A"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1100-1101</w:t>
            </w:r>
          </w:p>
        </w:tc>
        <w:tc>
          <w:tcPr>
            <w:tcW w:w="2880" w:type="dxa"/>
            <w:vAlign w:val="bottom"/>
          </w:tcPr>
          <w:p w14:paraId="071158C4" w14:textId="77777777" w:rsidR="000C23D3" w:rsidRPr="00F003D4" w:rsidRDefault="000C23D3" w:rsidP="007440DA">
            <w:pPr>
              <w:rPr>
                <w:rFonts w:ascii="Helvetica" w:hAnsi="Helvetica"/>
                <w:b/>
                <w:sz w:val="24"/>
                <w:szCs w:val="24"/>
              </w:rPr>
            </w:pPr>
          </w:p>
        </w:tc>
        <w:tc>
          <w:tcPr>
            <w:tcW w:w="1620" w:type="dxa"/>
            <w:vAlign w:val="bottom"/>
          </w:tcPr>
          <w:p w14:paraId="3F86F9BF" w14:textId="337C427B"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1100-0100</w:t>
            </w:r>
          </w:p>
        </w:tc>
        <w:tc>
          <w:tcPr>
            <w:tcW w:w="2988" w:type="dxa"/>
            <w:vAlign w:val="bottom"/>
          </w:tcPr>
          <w:p w14:paraId="3827E41C" w14:textId="3777BDCD"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 xml:space="preserve">CEC, CRO, </w:t>
            </w:r>
            <w:proofErr w:type="gramStart"/>
            <w:r w:rsidRPr="00F003D4">
              <w:rPr>
                <w:rFonts w:ascii="Helvetica" w:eastAsia="Times New Roman" w:hAnsi="Helvetica" w:cs="Times New Roman"/>
                <w:color w:val="000000"/>
                <w:sz w:val="24"/>
                <w:szCs w:val="24"/>
              </w:rPr>
              <w:t>CTX(</w:t>
            </w:r>
            <w:proofErr w:type="gramEnd"/>
            <w:r w:rsidRPr="00F003D4">
              <w:rPr>
                <w:rFonts w:ascii="Helvetica" w:eastAsia="Times New Roman" w:hAnsi="Helvetica" w:cs="Times New Roman"/>
                <w:color w:val="000000"/>
                <w:sz w:val="24"/>
                <w:szCs w:val="24"/>
              </w:rPr>
              <w:t>1.0), CXM(1.0), ZOX(1.0)</w:t>
            </w:r>
          </w:p>
        </w:tc>
      </w:tr>
      <w:tr w:rsidR="00E378F5" w:rsidRPr="00F003D4" w14:paraId="4AE36B14" w14:textId="77777777" w:rsidTr="00E378F5">
        <w:tc>
          <w:tcPr>
            <w:tcW w:w="1368" w:type="dxa"/>
            <w:vAlign w:val="bottom"/>
          </w:tcPr>
          <w:p w14:paraId="4EA593AA" w14:textId="7F7E057F"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1010-1110</w:t>
            </w:r>
          </w:p>
        </w:tc>
        <w:tc>
          <w:tcPr>
            <w:tcW w:w="2880" w:type="dxa"/>
            <w:vAlign w:val="bottom"/>
          </w:tcPr>
          <w:p w14:paraId="411ECD41" w14:textId="20A5D080"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CEC(</w:t>
            </w:r>
            <w:proofErr w:type="gramEnd"/>
            <w:r w:rsidRPr="00F003D4">
              <w:rPr>
                <w:rFonts w:ascii="Helvetica" w:eastAsia="Times New Roman" w:hAnsi="Helvetica" w:cs="Times New Roman"/>
                <w:color w:val="000000"/>
                <w:sz w:val="24"/>
                <w:szCs w:val="24"/>
              </w:rPr>
              <w:t>1.0),CTT</w:t>
            </w:r>
          </w:p>
        </w:tc>
        <w:tc>
          <w:tcPr>
            <w:tcW w:w="1620" w:type="dxa"/>
            <w:vAlign w:val="bottom"/>
          </w:tcPr>
          <w:p w14:paraId="55B5110D" w14:textId="143C7F9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1010-1000</w:t>
            </w:r>
          </w:p>
        </w:tc>
        <w:tc>
          <w:tcPr>
            <w:tcW w:w="2988" w:type="dxa"/>
            <w:vAlign w:val="bottom"/>
          </w:tcPr>
          <w:p w14:paraId="1E5C02C8" w14:textId="6FF87DF4" w:rsidR="000C23D3" w:rsidRPr="00F003D4" w:rsidRDefault="000C23D3" w:rsidP="007440DA">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CTT(</w:t>
            </w:r>
            <w:proofErr w:type="gramEnd"/>
            <w:r w:rsidRPr="00F003D4">
              <w:rPr>
                <w:rFonts w:ascii="Helvetica" w:eastAsia="Times New Roman" w:hAnsi="Helvetica" w:cs="Times New Roman"/>
                <w:color w:val="000000"/>
                <w:sz w:val="24"/>
                <w:szCs w:val="24"/>
              </w:rPr>
              <w:t>0.53)</w:t>
            </w:r>
          </w:p>
        </w:tc>
      </w:tr>
      <w:tr w:rsidR="00E378F5" w:rsidRPr="00F003D4" w14:paraId="1E799FEC" w14:textId="77777777" w:rsidTr="00E378F5">
        <w:tc>
          <w:tcPr>
            <w:tcW w:w="1368" w:type="dxa"/>
            <w:vAlign w:val="bottom"/>
          </w:tcPr>
          <w:p w14:paraId="116C1AA8" w14:textId="2B04E444"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1010-1011</w:t>
            </w:r>
          </w:p>
        </w:tc>
        <w:tc>
          <w:tcPr>
            <w:tcW w:w="2880" w:type="dxa"/>
            <w:vAlign w:val="bottom"/>
          </w:tcPr>
          <w:p w14:paraId="7B47672F" w14:textId="77777777" w:rsidR="000C23D3" w:rsidRPr="00F003D4" w:rsidRDefault="000C23D3" w:rsidP="007440DA">
            <w:pPr>
              <w:rPr>
                <w:rFonts w:ascii="Helvetica" w:hAnsi="Helvetica"/>
                <w:b/>
                <w:sz w:val="24"/>
                <w:szCs w:val="24"/>
              </w:rPr>
            </w:pPr>
          </w:p>
        </w:tc>
        <w:tc>
          <w:tcPr>
            <w:tcW w:w="1620" w:type="dxa"/>
            <w:vAlign w:val="bottom"/>
          </w:tcPr>
          <w:p w14:paraId="7D4E7333" w14:textId="75B5CA75"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1010-0010</w:t>
            </w:r>
          </w:p>
        </w:tc>
        <w:tc>
          <w:tcPr>
            <w:tcW w:w="2988" w:type="dxa"/>
            <w:vAlign w:val="bottom"/>
          </w:tcPr>
          <w:p w14:paraId="45A678EB" w14:textId="77777777" w:rsidR="000C23D3" w:rsidRPr="00F003D4" w:rsidRDefault="000C23D3" w:rsidP="007440DA">
            <w:pPr>
              <w:rPr>
                <w:rFonts w:ascii="Helvetica" w:eastAsia="Times New Roman" w:hAnsi="Helvetica" w:cs="Times New Roman"/>
                <w:color w:val="000000"/>
                <w:sz w:val="24"/>
                <w:szCs w:val="24"/>
              </w:rPr>
            </w:pPr>
          </w:p>
        </w:tc>
      </w:tr>
      <w:tr w:rsidR="00E378F5" w:rsidRPr="00F003D4" w14:paraId="044586D1" w14:textId="77777777" w:rsidTr="00E378F5">
        <w:tc>
          <w:tcPr>
            <w:tcW w:w="1368" w:type="dxa"/>
            <w:vAlign w:val="bottom"/>
          </w:tcPr>
          <w:p w14:paraId="4A8AF65F" w14:textId="5A24EED3"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1001-1101</w:t>
            </w:r>
          </w:p>
        </w:tc>
        <w:tc>
          <w:tcPr>
            <w:tcW w:w="2880" w:type="dxa"/>
            <w:vAlign w:val="bottom"/>
          </w:tcPr>
          <w:p w14:paraId="501A7074" w14:textId="77777777" w:rsidR="000C23D3" w:rsidRPr="00F003D4" w:rsidRDefault="000C23D3" w:rsidP="007440DA">
            <w:pPr>
              <w:rPr>
                <w:rFonts w:ascii="Helvetica" w:hAnsi="Helvetica"/>
                <w:b/>
                <w:sz w:val="24"/>
                <w:szCs w:val="24"/>
              </w:rPr>
            </w:pPr>
          </w:p>
        </w:tc>
        <w:tc>
          <w:tcPr>
            <w:tcW w:w="1620" w:type="dxa"/>
            <w:vAlign w:val="bottom"/>
          </w:tcPr>
          <w:p w14:paraId="2158F918" w14:textId="55EB0C76"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1001-1000</w:t>
            </w:r>
          </w:p>
        </w:tc>
        <w:tc>
          <w:tcPr>
            <w:tcW w:w="2988" w:type="dxa"/>
            <w:vAlign w:val="bottom"/>
          </w:tcPr>
          <w:p w14:paraId="6D58D739" w14:textId="51B2629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 xml:space="preserve">CPR, </w:t>
            </w:r>
            <w:proofErr w:type="gramStart"/>
            <w:r w:rsidRPr="00F003D4">
              <w:rPr>
                <w:rFonts w:ascii="Helvetica" w:eastAsia="Times New Roman" w:hAnsi="Helvetica" w:cs="Times New Roman"/>
                <w:color w:val="000000"/>
                <w:sz w:val="24"/>
                <w:szCs w:val="24"/>
              </w:rPr>
              <w:t>CTT(</w:t>
            </w:r>
            <w:proofErr w:type="gramEnd"/>
            <w:r w:rsidRPr="00F003D4">
              <w:rPr>
                <w:rFonts w:ascii="Helvetica" w:eastAsia="Times New Roman" w:hAnsi="Helvetica" w:cs="Times New Roman"/>
                <w:color w:val="000000"/>
                <w:sz w:val="24"/>
                <w:szCs w:val="24"/>
              </w:rPr>
              <w:t>0.56)</w:t>
            </w:r>
          </w:p>
        </w:tc>
      </w:tr>
      <w:tr w:rsidR="00E378F5" w:rsidRPr="00F003D4" w14:paraId="5B8B6A11" w14:textId="77777777" w:rsidTr="00E378F5">
        <w:tc>
          <w:tcPr>
            <w:tcW w:w="1368" w:type="dxa"/>
            <w:vAlign w:val="bottom"/>
          </w:tcPr>
          <w:p w14:paraId="0B6FAC62" w14:textId="71644811"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1001-1011</w:t>
            </w:r>
          </w:p>
        </w:tc>
        <w:tc>
          <w:tcPr>
            <w:tcW w:w="2880" w:type="dxa"/>
            <w:vAlign w:val="bottom"/>
          </w:tcPr>
          <w:p w14:paraId="5634EC0A" w14:textId="77777777" w:rsidR="000C23D3" w:rsidRPr="00F003D4" w:rsidRDefault="000C23D3" w:rsidP="007440DA">
            <w:pPr>
              <w:rPr>
                <w:rFonts w:ascii="Helvetica" w:hAnsi="Helvetica"/>
                <w:b/>
                <w:sz w:val="24"/>
                <w:szCs w:val="24"/>
              </w:rPr>
            </w:pPr>
          </w:p>
        </w:tc>
        <w:tc>
          <w:tcPr>
            <w:tcW w:w="1620" w:type="dxa"/>
            <w:vAlign w:val="bottom"/>
          </w:tcPr>
          <w:p w14:paraId="47501D90" w14:textId="2F2DA52B"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1001-0001</w:t>
            </w:r>
          </w:p>
        </w:tc>
        <w:tc>
          <w:tcPr>
            <w:tcW w:w="2988" w:type="dxa"/>
            <w:vAlign w:val="bottom"/>
          </w:tcPr>
          <w:p w14:paraId="678B06A9" w14:textId="0526392B"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CPR</w:t>
            </w:r>
          </w:p>
        </w:tc>
      </w:tr>
      <w:tr w:rsidR="00E378F5" w:rsidRPr="00F003D4" w14:paraId="11BC81AA" w14:textId="77777777" w:rsidTr="00E378F5">
        <w:tc>
          <w:tcPr>
            <w:tcW w:w="1368" w:type="dxa"/>
            <w:vAlign w:val="bottom"/>
          </w:tcPr>
          <w:p w14:paraId="3EC84FB0" w14:textId="266BD23B"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0110-1110</w:t>
            </w:r>
          </w:p>
        </w:tc>
        <w:tc>
          <w:tcPr>
            <w:tcW w:w="2880" w:type="dxa"/>
            <w:vAlign w:val="bottom"/>
          </w:tcPr>
          <w:p w14:paraId="25A5EC1B" w14:textId="1E6D9F96"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 xml:space="preserve">CEC, CRO, </w:t>
            </w:r>
            <w:proofErr w:type="gramStart"/>
            <w:r w:rsidRPr="00F003D4">
              <w:rPr>
                <w:rFonts w:ascii="Helvetica" w:eastAsia="Times New Roman" w:hAnsi="Helvetica" w:cs="Times New Roman"/>
                <w:color w:val="000000"/>
                <w:sz w:val="24"/>
                <w:szCs w:val="24"/>
              </w:rPr>
              <w:t>FEP(</w:t>
            </w:r>
            <w:proofErr w:type="gramEnd"/>
            <w:r w:rsidRPr="00F003D4">
              <w:rPr>
                <w:rFonts w:ascii="Helvetica" w:eastAsia="Times New Roman" w:hAnsi="Helvetica" w:cs="Times New Roman"/>
                <w:color w:val="000000"/>
                <w:sz w:val="24"/>
                <w:szCs w:val="24"/>
              </w:rPr>
              <w:t>1.0)</w:t>
            </w:r>
          </w:p>
        </w:tc>
        <w:tc>
          <w:tcPr>
            <w:tcW w:w="1620" w:type="dxa"/>
            <w:vAlign w:val="bottom"/>
          </w:tcPr>
          <w:p w14:paraId="695F8120" w14:textId="1B4CD0FC"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0110-0100</w:t>
            </w:r>
          </w:p>
        </w:tc>
        <w:tc>
          <w:tcPr>
            <w:tcW w:w="2988" w:type="dxa"/>
            <w:vAlign w:val="bottom"/>
          </w:tcPr>
          <w:p w14:paraId="0FE9A71B" w14:textId="74487BCF"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 xml:space="preserve">CEC, CRO, </w:t>
            </w:r>
            <w:proofErr w:type="gramStart"/>
            <w:r w:rsidRPr="00F003D4">
              <w:rPr>
                <w:rFonts w:ascii="Helvetica" w:eastAsia="Times New Roman" w:hAnsi="Helvetica" w:cs="Times New Roman"/>
                <w:color w:val="000000"/>
                <w:sz w:val="24"/>
                <w:szCs w:val="24"/>
              </w:rPr>
              <w:t>TZP(</w:t>
            </w:r>
            <w:proofErr w:type="gramEnd"/>
            <w:r w:rsidRPr="00F003D4">
              <w:rPr>
                <w:rFonts w:ascii="Helvetica" w:eastAsia="Times New Roman" w:hAnsi="Helvetica" w:cs="Times New Roman"/>
                <w:color w:val="000000"/>
                <w:sz w:val="24"/>
                <w:szCs w:val="24"/>
              </w:rPr>
              <w:t>1.0)</w:t>
            </w:r>
          </w:p>
        </w:tc>
      </w:tr>
      <w:tr w:rsidR="00E378F5" w:rsidRPr="00F003D4" w14:paraId="048FD440" w14:textId="77777777" w:rsidTr="00E378F5">
        <w:tc>
          <w:tcPr>
            <w:tcW w:w="1368" w:type="dxa"/>
            <w:vAlign w:val="bottom"/>
          </w:tcPr>
          <w:p w14:paraId="0E1C9577" w14:textId="52C9165D"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0110-0111</w:t>
            </w:r>
          </w:p>
        </w:tc>
        <w:tc>
          <w:tcPr>
            <w:tcW w:w="2880" w:type="dxa"/>
            <w:vAlign w:val="bottom"/>
          </w:tcPr>
          <w:p w14:paraId="799E9E04" w14:textId="77777777" w:rsidR="000C23D3" w:rsidRPr="00F003D4" w:rsidRDefault="000C23D3" w:rsidP="007440DA">
            <w:pPr>
              <w:rPr>
                <w:rFonts w:ascii="Helvetica" w:hAnsi="Helvetica"/>
                <w:b/>
                <w:sz w:val="24"/>
                <w:szCs w:val="24"/>
              </w:rPr>
            </w:pPr>
          </w:p>
        </w:tc>
        <w:tc>
          <w:tcPr>
            <w:tcW w:w="1620" w:type="dxa"/>
            <w:vAlign w:val="bottom"/>
          </w:tcPr>
          <w:p w14:paraId="5520EA9A" w14:textId="076BC920"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0110-0010</w:t>
            </w:r>
          </w:p>
        </w:tc>
        <w:tc>
          <w:tcPr>
            <w:tcW w:w="2988" w:type="dxa"/>
            <w:vAlign w:val="bottom"/>
          </w:tcPr>
          <w:p w14:paraId="6AD4E631" w14:textId="77777777" w:rsidR="000C23D3" w:rsidRPr="00F003D4" w:rsidRDefault="000C23D3" w:rsidP="007440DA">
            <w:pPr>
              <w:rPr>
                <w:rFonts w:ascii="Helvetica" w:eastAsia="Times New Roman" w:hAnsi="Helvetica" w:cs="Times New Roman"/>
                <w:color w:val="000000"/>
                <w:sz w:val="24"/>
                <w:szCs w:val="24"/>
              </w:rPr>
            </w:pPr>
          </w:p>
        </w:tc>
      </w:tr>
      <w:tr w:rsidR="00E378F5" w:rsidRPr="00F003D4" w14:paraId="4EF121B4" w14:textId="77777777" w:rsidTr="00E378F5">
        <w:tc>
          <w:tcPr>
            <w:tcW w:w="1368" w:type="dxa"/>
            <w:vAlign w:val="bottom"/>
          </w:tcPr>
          <w:p w14:paraId="43E1A3E4" w14:textId="4D0F9436"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0101-1101</w:t>
            </w:r>
          </w:p>
        </w:tc>
        <w:tc>
          <w:tcPr>
            <w:tcW w:w="2880" w:type="dxa"/>
            <w:vAlign w:val="bottom"/>
          </w:tcPr>
          <w:p w14:paraId="425948DB" w14:textId="77777777" w:rsidR="000C23D3" w:rsidRPr="00F003D4" w:rsidRDefault="000C23D3" w:rsidP="007440DA">
            <w:pPr>
              <w:rPr>
                <w:rFonts w:ascii="Helvetica" w:hAnsi="Helvetica"/>
                <w:b/>
                <w:sz w:val="24"/>
                <w:szCs w:val="24"/>
              </w:rPr>
            </w:pPr>
          </w:p>
        </w:tc>
        <w:tc>
          <w:tcPr>
            <w:tcW w:w="1620" w:type="dxa"/>
            <w:vAlign w:val="bottom"/>
          </w:tcPr>
          <w:p w14:paraId="764CCA07" w14:textId="69B5AF4F"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0101-0100</w:t>
            </w:r>
          </w:p>
        </w:tc>
        <w:tc>
          <w:tcPr>
            <w:tcW w:w="2988" w:type="dxa"/>
            <w:vAlign w:val="bottom"/>
          </w:tcPr>
          <w:p w14:paraId="7AEF71E4" w14:textId="7A1365C7" w:rsidR="000C23D3" w:rsidRPr="00F003D4" w:rsidRDefault="000C23D3" w:rsidP="007440DA">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CXM(</w:t>
            </w:r>
            <w:proofErr w:type="gramEnd"/>
            <w:r w:rsidRPr="00F003D4">
              <w:rPr>
                <w:rFonts w:ascii="Helvetica" w:eastAsia="Times New Roman" w:hAnsi="Helvetica" w:cs="Times New Roman"/>
                <w:color w:val="000000"/>
                <w:sz w:val="24"/>
                <w:szCs w:val="24"/>
              </w:rPr>
              <w:t>0.44)</w:t>
            </w:r>
          </w:p>
        </w:tc>
      </w:tr>
      <w:tr w:rsidR="00E378F5" w:rsidRPr="00F003D4" w14:paraId="6BADF048" w14:textId="77777777" w:rsidTr="00E378F5">
        <w:tc>
          <w:tcPr>
            <w:tcW w:w="1368" w:type="dxa"/>
            <w:vAlign w:val="bottom"/>
          </w:tcPr>
          <w:p w14:paraId="06ACD5F1" w14:textId="55347BB4"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0101-0111</w:t>
            </w:r>
          </w:p>
        </w:tc>
        <w:tc>
          <w:tcPr>
            <w:tcW w:w="2880" w:type="dxa"/>
            <w:vAlign w:val="bottom"/>
          </w:tcPr>
          <w:p w14:paraId="2F983EC4" w14:textId="597A7E55"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CXM</w:t>
            </w:r>
          </w:p>
        </w:tc>
        <w:tc>
          <w:tcPr>
            <w:tcW w:w="1620" w:type="dxa"/>
            <w:vAlign w:val="bottom"/>
          </w:tcPr>
          <w:p w14:paraId="7EACB23A" w14:textId="4B4D69D4"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0101-0001</w:t>
            </w:r>
          </w:p>
        </w:tc>
        <w:tc>
          <w:tcPr>
            <w:tcW w:w="2988" w:type="dxa"/>
            <w:vAlign w:val="bottom"/>
          </w:tcPr>
          <w:p w14:paraId="423E50C8" w14:textId="77777777" w:rsidR="000C23D3" w:rsidRPr="00F003D4" w:rsidRDefault="000C23D3" w:rsidP="007440DA">
            <w:pPr>
              <w:rPr>
                <w:rFonts w:ascii="Helvetica" w:eastAsia="Times New Roman" w:hAnsi="Helvetica" w:cs="Times New Roman"/>
                <w:color w:val="000000"/>
                <w:sz w:val="24"/>
                <w:szCs w:val="24"/>
              </w:rPr>
            </w:pPr>
          </w:p>
        </w:tc>
      </w:tr>
      <w:tr w:rsidR="00E378F5" w:rsidRPr="00F003D4" w14:paraId="454577E8" w14:textId="77777777" w:rsidTr="00E378F5">
        <w:tc>
          <w:tcPr>
            <w:tcW w:w="1368" w:type="dxa"/>
            <w:vAlign w:val="bottom"/>
          </w:tcPr>
          <w:p w14:paraId="794262E4" w14:textId="73E1D9E1"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0011-1011</w:t>
            </w:r>
          </w:p>
        </w:tc>
        <w:tc>
          <w:tcPr>
            <w:tcW w:w="2880" w:type="dxa"/>
            <w:vAlign w:val="bottom"/>
          </w:tcPr>
          <w:p w14:paraId="02D8C39C" w14:textId="3A709436"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CRO</w:t>
            </w:r>
          </w:p>
        </w:tc>
        <w:tc>
          <w:tcPr>
            <w:tcW w:w="1620" w:type="dxa"/>
            <w:vAlign w:val="bottom"/>
          </w:tcPr>
          <w:p w14:paraId="50D4F809" w14:textId="0BF29EA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0011-0010</w:t>
            </w:r>
          </w:p>
        </w:tc>
        <w:tc>
          <w:tcPr>
            <w:tcW w:w="2988" w:type="dxa"/>
            <w:vAlign w:val="bottom"/>
          </w:tcPr>
          <w:p w14:paraId="153C4C3D" w14:textId="1A0E678F"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 xml:space="preserve">AM, </w:t>
            </w:r>
            <w:proofErr w:type="gramStart"/>
            <w:r w:rsidRPr="00F003D4">
              <w:rPr>
                <w:rFonts w:ascii="Helvetica" w:eastAsia="Times New Roman" w:hAnsi="Helvetica" w:cs="Times New Roman"/>
                <w:color w:val="000000"/>
                <w:sz w:val="24"/>
                <w:szCs w:val="24"/>
              </w:rPr>
              <w:t>CRO(</w:t>
            </w:r>
            <w:proofErr w:type="gramEnd"/>
            <w:r w:rsidRPr="00F003D4">
              <w:rPr>
                <w:rFonts w:ascii="Helvetica" w:eastAsia="Times New Roman" w:hAnsi="Helvetica" w:cs="Times New Roman"/>
                <w:color w:val="000000"/>
                <w:sz w:val="24"/>
                <w:szCs w:val="24"/>
              </w:rPr>
              <w:t>0.79)</w:t>
            </w:r>
          </w:p>
        </w:tc>
      </w:tr>
      <w:tr w:rsidR="00E378F5" w:rsidRPr="00F003D4" w14:paraId="40D9D011" w14:textId="77777777" w:rsidTr="00E378F5">
        <w:tc>
          <w:tcPr>
            <w:tcW w:w="1368" w:type="dxa"/>
            <w:vAlign w:val="bottom"/>
          </w:tcPr>
          <w:p w14:paraId="6A285EA9" w14:textId="1F09A7FA"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0011-0111</w:t>
            </w:r>
          </w:p>
        </w:tc>
        <w:tc>
          <w:tcPr>
            <w:tcW w:w="2880" w:type="dxa"/>
            <w:vAlign w:val="bottom"/>
          </w:tcPr>
          <w:p w14:paraId="29C460A6" w14:textId="77777777" w:rsidR="000C23D3" w:rsidRPr="00F003D4" w:rsidRDefault="000C23D3" w:rsidP="007440DA">
            <w:pPr>
              <w:rPr>
                <w:rFonts w:ascii="Helvetica" w:hAnsi="Helvetica"/>
                <w:b/>
                <w:sz w:val="24"/>
                <w:szCs w:val="24"/>
              </w:rPr>
            </w:pPr>
          </w:p>
        </w:tc>
        <w:tc>
          <w:tcPr>
            <w:tcW w:w="1620" w:type="dxa"/>
            <w:vAlign w:val="bottom"/>
          </w:tcPr>
          <w:p w14:paraId="6DBC7F51" w14:textId="507DF152"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0011-0001</w:t>
            </w:r>
          </w:p>
        </w:tc>
        <w:tc>
          <w:tcPr>
            <w:tcW w:w="2988" w:type="dxa"/>
            <w:vAlign w:val="bottom"/>
          </w:tcPr>
          <w:p w14:paraId="736D3D69" w14:textId="0733DEB3"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AM, CTT</w:t>
            </w:r>
          </w:p>
        </w:tc>
      </w:tr>
      <w:tr w:rsidR="00E378F5" w:rsidRPr="00F003D4" w14:paraId="2CAAF2B7" w14:textId="77777777" w:rsidTr="00E378F5">
        <w:tc>
          <w:tcPr>
            <w:tcW w:w="1368" w:type="dxa"/>
            <w:vAlign w:val="bottom"/>
          </w:tcPr>
          <w:p w14:paraId="1A090D71" w14:textId="29ACD4A8"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1110-1111</w:t>
            </w:r>
          </w:p>
        </w:tc>
        <w:tc>
          <w:tcPr>
            <w:tcW w:w="2880" w:type="dxa"/>
            <w:vAlign w:val="bottom"/>
          </w:tcPr>
          <w:p w14:paraId="68555D8C" w14:textId="2C367979"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 xml:space="preserve">AMC, AMP, AM, CPD, CRO, CTX, CXM, FEP, </w:t>
            </w:r>
            <w:proofErr w:type="gramStart"/>
            <w:r w:rsidRPr="00F003D4">
              <w:rPr>
                <w:rFonts w:ascii="Helvetica" w:eastAsia="Times New Roman" w:hAnsi="Helvetica" w:cs="Times New Roman"/>
                <w:color w:val="000000"/>
                <w:sz w:val="24"/>
                <w:szCs w:val="24"/>
              </w:rPr>
              <w:t>SAM(</w:t>
            </w:r>
            <w:proofErr w:type="gramEnd"/>
            <w:r w:rsidRPr="00F003D4">
              <w:rPr>
                <w:rFonts w:ascii="Helvetica" w:eastAsia="Times New Roman" w:hAnsi="Helvetica" w:cs="Times New Roman"/>
                <w:color w:val="000000"/>
                <w:sz w:val="24"/>
                <w:szCs w:val="24"/>
              </w:rPr>
              <w:t>1.0), ZOX</w:t>
            </w:r>
          </w:p>
        </w:tc>
        <w:tc>
          <w:tcPr>
            <w:tcW w:w="1620" w:type="dxa"/>
            <w:vAlign w:val="bottom"/>
          </w:tcPr>
          <w:p w14:paraId="2DF2B839" w14:textId="165BA9C0"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1000-0000</w:t>
            </w:r>
          </w:p>
        </w:tc>
        <w:tc>
          <w:tcPr>
            <w:tcW w:w="2988" w:type="dxa"/>
            <w:vAlign w:val="bottom"/>
          </w:tcPr>
          <w:p w14:paraId="53923FEB" w14:textId="558BFB5F" w:rsidR="000C23D3" w:rsidRPr="00F003D4" w:rsidRDefault="000C23D3" w:rsidP="007440DA">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CPR(</w:t>
            </w:r>
            <w:proofErr w:type="gramEnd"/>
            <w:r w:rsidRPr="00F003D4">
              <w:rPr>
                <w:rFonts w:ascii="Helvetica" w:eastAsia="Times New Roman" w:hAnsi="Helvetica" w:cs="Times New Roman"/>
                <w:color w:val="000000"/>
                <w:sz w:val="24"/>
                <w:szCs w:val="24"/>
              </w:rPr>
              <w:t>1.0)</w:t>
            </w:r>
          </w:p>
        </w:tc>
      </w:tr>
      <w:tr w:rsidR="00E378F5" w:rsidRPr="00F003D4" w14:paraId="6BF9FAD3" w14:textId="77777777" w:rsidTr="00E378F5">
        <w:tc>
          <w:tcPr>
            <w:tcW w:w="1368" w:type="dxa"/>
            <w:vAlign w:val="bottom"/>
          </w:tcPr>
          <w:p w14:paraId="4D1FF66E" w14:textId="7637566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1101-1111</w:t>
            </w:r>
          </w:p>
        </w:tc>
        <w:tc>
          <w:tcPr>
            <w:tcW w:w="2880" w:type="dxa"/>
            <w:vAlign w:val="bottom"/>
          </w:tcPr>
          <w:p w14:paraId="5E3DA989" w14:textId="43FBC1E2"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FEP(</w:t>
            </w:r>
            <w:proofErr w:type="gramEnd"/>
            <w:r w:rsidRPr="00F003D4">
              <w:rPr>
                <w:rFonts w:ascii="Helvetica" w:eastAsia="Times New Roman" w:hAnsi="Helvetica" w:cs="Times New Roman"/>
                <w:color w:val="000000"/>
                <w:sz w:val="24"/>
                <w:szCs w:val="24"/>
              </w:rPr>
              <w:t>1.0),SAM(1.0)</w:t>
            </w:r>
          </w:p>
        </w:tc>
        <w:tc>
          <w:tcPr>
            <w:tcW w:w="1620" w:type="dxa"/>
            <w:vAlign w:val="bottom"/>
          </w:tcPr>
          <w:p w14:paraId="7E9DC2DC" w14:textId="2C49C1C3"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0100-0000</w:t>
            </w:r>
          </w:p>
        </w:tc>
        <w:tc>
          <w:tcPr>
            <w:tcW w:w="2988" w:type="dxa"/>
            <w:vAlign w:val="bottom"/>
          </w:tcPr>
          <w:p w14:paraId="054966D0" w14:textId="77777777" w:rsidR="000C23D3" w:rsidRPr="00F003D4" w:rsidRDefault="000C23D3" w:rsidP="007440DA">
            <w:pPr>
              <w:rPr>
                <w:rFonts w:ascii="Helvetica" w:eastAsia="Times New Roman" w:hAnsi="Helvetica" w:cs="Times New Roman"/>
                <w:color w:val="000000"/>
                <w:sz w:val="24"/>
                <w:szCs w:val="24"/>
              </w:rPr>
            </w:pPr>
          </w:p>
        </w:tc>
      </w:tr>
      <w:tr w:rsidR="00E378F5" w:rsidRPr="00F003D4" w14:paraId="37B07864" w14:textId="77777777" w:rsidTr="00E378F5">
        <w:tc>
          <w:tcPr>
            <w:tcW w:w="1368" w:type="dxa"/>
            <w:vAlign w:val="bottom"/>
          </w:tcPr>
          <w:p w14:paraId="0294AC78" w14:textId="249B1455"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1011-1111</w:t>
            </w:r>
          </w:p>
        </w:tc>
        <w:tc>
          <w:tcPr>
            <w:tcW w:w="2880" w:type="dxa"/>
            <w:vAlign w:val="bottom"/>
          </w:tcPr>
          <w:p w14:paraId="1CA9241B" w14:textId="11EE21BC" w:rsidR="000C23D3" w:rsidRPr="00F003D4" w:rsidRDefault="000C23D3" w:rsidP="007440DA">
            <w:pPr>
              <w:rPr>
                <w:rFonts w:ascii="Helvetica" w:hAnsi="Helvetica"/>
                <w:b/>
                <w:sz w:val="24"/>
                <w:szCs w:val="24"/>
              </w:rPr>
            </w:pPr>
            <w:r w:rsidRPr="00F003D4">
              <w:rPr>
                <w:rFonts w:ascii="Helvetica" w:eastAsia="Times New Roman" w:hAnsi="Helvetica" w:cs="Times New Roman"/>
                <w:color w:val="000000"/>
                <w:sz w:val="24"/>
                <w:szCs w:val="24"/>
              </w:rPr>
              <w:t>CRO</w:t>
            </w:r>
            <w:proofErr w:type="gramStart"/>
            <w:r w:rsidRPr="00F003D4">
              <w:rPr>
                <w:rFonts w:ascii="Helvetica" w:eastAsia="Times New Roman" w:hAnsi="Helvetica" w:cs="Times New Roman"/>
                <w:color w:val="000000"/>
                <w:sz w:val="24"/>
                <w:szCs w:val="24"/>
              </w:rPr>
              <w:t>,CTX</w:t>
            </w:r>
            <w:proofErr w:type="gramEnd"/>
            <w:r w:rsidRPr="00F003D4">
              <w:rPr>
                <w:rFonts w:ascii="Helvetica" w:eastAsia="Times New Roman" w:hAnsi="Helvetica" w:cs="Times New Roman"/>
                <w:color w:val="000000"/>
                <w:sz w:val="24"/>
                <w:szCs w:val="24"/>
              </w:rPr>
              <w:t>, CXM(1.0), SAM(1.0)</w:t>
            </w:r>
          </w:p>
        </w:tc>
        <w:tc>
          <w:tcPr>
            <w:tcW w:w="1620" w:type="dxa"/>
            <w:vAlign w:val="bottom"/>
          </w:tcPr>
          <w:p w14:paraId="1FDACF3E" w14:textId="644D7866"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0010-0000</w:t>
            </w:r>
          </w:p>
        </w:tc>
        <w:tc>
          <w:tcPr>
            <w:tcW w:w="2988" w:type="dxa"/>
            <w:vAlign w:val="bottom"/>
          </w:tcPr>
          <w:p w14:paraId="284D472E" w14:textId="42F8BD6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AM, FEP</w:t>
            </w:r>
          </w:p>
        </w:tc>
      </w:tr>
      <w:tr w:rsidR="00E378F5" w:rsidRPr="00F003D4" w14:paraId="0B0259F5" w14:textId="77777777" w:rsidTr="00E378F5">
        <w:tc>
          <w:tcPr>
            <w:tcW w:w="1368" w:type="dxa"/>
            <w:vAlign w:val="bottom"/>
          </w:tcPr>
          <w:p w14:paraId="020BAE67" w14:textId="1CA22C12"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0111-1111</w:t>
            </w:r>
          </w:p>
        </w:tc>
        <w:tc>
          <w:tcPr>
            <w:tcW w:w="2880" w:type="dxa"/>
            <w:vAlign w:val="bottom"/>
          </w:tcPr>
          <w:p w14:paraId="152E4DA8" w14:textId="14817C3E" w:rsidR="000C23D3" w:rsidRPr="00F003D4" w:rsidRDefault="000C23D3" w:rsidP="007440DA">
            <w:pPr>
              <w:rPr>
                <w:rFonts w:ascii="Helvetica" w:hAnsi="Helvetica"/>
                <w:b/>
                <w:sz w:val="24"/>
                <w:szCs w:val="24"/>
              </w:rPr>
            </w:pPr>
            <w:proofErr w:type="gramStart"/>
            <w:r w:rsidRPr="00F003D4">
              <w:rPr>
                <w:rFonts w:ascii="Helvetica" w:eastAsia="Times New Roman" w:hAnsi="Helvetica" w:cs="Times New Roman"/>
                <w:color w:val="000000"/>
                <w:sz w:val="24"/>
                <w:szCs w:val="24"/>
              </w:rPr>
              <w:t>CPD(</w:t>
            </w:r>
            <w:proofErr w:type="gramEnd"/>
            <w:r w:rsidRPr="00F003D4">
              <w:rPr>
                <w:rFonts w:ascii="Helvetica" w:eastAsia="Times New Roman" w:hAnsi="Helvetica" w:cs="Times New Roman"/>
                <w:color w:val="000000"/>
                <w:sz w:val="24"/>
                <w:szCs w:val="24"/>
              </w:rPr>
              <w:t>1.0)</w:t>
            </w:r>
          </w:p>
        </w:tc>
        <w:tc>
          <w:tcPr>
            <w:tcW w:w="1620" w:type="dxa"/>
            <w:vAlign w:val="bottom"/>
          </w:tcPr>
          <w:p w14:paraId="2C65EE44" w14:textId="468817DC"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0001-0000</w:t>
            </w:r>
          </w:p>
        </w:tc>
        <w:tc>
          <w:tcPr>
            <w:tcW w:w="2988" w:type="dxa"/>
            <w:vAlign w:val="bottom"/>
          </w:tcPr>
          <w:p w14:paraId="5D727514" w14:textId="6E083BBE" w:rsidR="000C23D3" w:rsidRPr="00F003D4" w:rsidRDefault="000C23D3" w:rsidP="007440DA">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FEP</w:t>
            </w:r>
          </w:p>
        </w:tc>
      </w:tr>
    </w:tbl>
    <w:p w14:paraId="0BB8C444" w14:textId="77777777" w:rsidR="00EE04D3" w:rsidRPr="00F003D4" w:rsidRDefault="000C23D3">
      <w:pPr>
        <w:rPr>
          <w:rFonts w:ascii="Helvetica" w:hAnsi="Helvetica"/>
          <w:b/>
        </w:rPr>
      </w:pPr>
      <w:r w:rsidRPr="00F003D4">
        <w:rPr>
          <w:rFonts w:ascii="Helvetica" w:hAnsi="Helvetica"/>
          <w:b/>
        </w:rPr>
        <w:br w:type="page"/>
      </w:r>
    </w:p>
    <w:p w14:paraId="261472E7" w14:textId="31568E01" w:rsidR="00EE04D3" w:rsidRPr="00F003D4" w:rsidRDefault="00EE04D3">
      <w:pPr>
        <w:rPr>
          <w:rFonts w:ascii="Helvetica" w:hAnsi="Helvetica"/>
          <w:b/>
        </w:rPr>
      </w:pPr>
      <w:r w:rsidRPr="00F003D4">
        <w:rPr>
          <w:rFonts w:ascii="Helvetica" w:hAnsi="Helvetica"/>
          <w:b/>
        </w:rPr>
        <w:t xml:space="preserve">Table </w:t>
      </w:r>
      <w:r w:rsidR="00AD660C" w:rsidRPr="00F003D4">
        <w:rPr>
          <w:rFonts w:ascii="Helvetica" w:hAnsi="Helvetica"/>
          <w:b/>
        </w:rPr>
        <w:t>9</w:t>
      </w:r>
      <w:r w:rsidR="004D70BB">
        <w:rPr>
          <w:rFonts w:ascii="Helvetica" w:hAnsi="Helvetica"/>
          <w:b/>
        </w:rPr>
        <w:t xml:space="preserve">. EPM transitions and antibiotics from optimal treatment </w:t>
      </w:r>
      <w:commentRangeStart w:id="238"/>
      <w:r w:rsidR="004D70BB">
        <w:rPr>
          <w:rFonts w:ascii="Helvetica" w:hAnsi="Helvetica"/>
          <w:b/>
        </w:rPr>
        <w:t>plans</w:t>
      </w:r>
      <w:commentRangeEnd w:id="238"/>
      <w:r w:rsidR="000146A6">
        <w:rPr>
          <w:rStyle w:val="CommentReference"/>
        </w:rPr>
        <w:commentReference w:id="238"/>
      </w:r>
    </w:p>
    <w:tbl>
      <w:tblPr>
        <w:tblStyle w:val="TableGrid"/>
        <w:tblW w:w="0" w:type="auto"/>
        <w:tblLayout w:type="fixed"/>
        <w:tblLook w:val="04A0" w:firstRow="1" w:lastRow="0" w:firstColumn="1" w:lastColumn="0" w:noHBand="0" w:noVBand="1"/>
      </w:tblPr>
      <w:tblGrid>
        <w:gridCol w:w="1368"/>
        <w:gridCol w:w="2880"/>
        <w:gridCol w:w="1620"/>
        <w:gridCol w:w="2988"/>
      </w:tblGrid>
      <w:tr w:rsidR="00967C7D" w:rsidRPr="00F003D4" w14:paraId="21622125" w14:textId="77777777" w:rsidTr="00967C7D">
        <w:tc>
          <w:tcPr>
            <w:tcW w:w="1368" w:type="dxa"/>
            <w:vAlign w:val="bottom"/>
          </w:tcPr>
          <w:p w14:paraId="4A4E224B" w14:textId="5E61C7F6" w:rsidR="00EE04D3" w:rsidRPr="00F003D4" w:rsidRDefault="00EE04D3" w:rsidP="00ED062B">
            <w:pPr>
              <w:rPr>
                <w:rFonts w:ascii="Helvetica" w:hAnsi="Helvetica"/>
                <w:b/>
                <w:sz w:val="24"/>
                <w:szCs w:val="24"/>
              </w:rPr>
            </w:pPr>
            <w:r w:rsidRPr="00F003D4">
              <w:rPr>
                <w:rFonts w:ascii="Helvetica" w:eastAsia="Times New Roman" w:hAnsi="Helvetica" w:cs="Times New Roman"/>
                <w:b/>
                <w:bCs/>
                <w:color w:val="000000"/>
                <w:sz w:val="24"/>
                <w:szCs w:val="24"/>
              </w:rPr>
              <w:t>Mutations</w:t>
            </w:r>
          </w:p>
        </w:tc>
        <w:tc>
          <w:tcPr>
            <w:tcW w:w="2880" w:type="dxa"/>
            <w:vAlign w:val="bottom"/>
          </w:tcPr>
          <w:p w14:paraId="32867CED" w14:textId="50CC59F9" w:rsidR="00EE04D3" w:rsidRPr="00F003D4" w:rsidRDefault="00967C7D" w:rsidP="00ED062B">
            <w:pPr>
              <w:rPr>
                <w:rFonts w:ascii="Helvetica" w:hAnsi="Helvetica"/>
                <w:b/>
                <w:sz w:val="24"/>
                <w:szCs w:val="24"/>
              </w:rPr>
            </w:pPr>
            <w:r w:rsidRPr="00F003D4">
              <w:rPr>
                <w:rFonts w:ascii="Helvetica" w:eastAsia="Times New Roman" w:hAnsi="Helvetica" w:cs="Times New Roman"/>
                <w:b/>
                <w:bCs/>
                <w:color w:val="000000"/>
                <w:sz w:val="24"/>
                <w:szCs w:val="24"/>
              </w:rPr>
              <w:t>Drugs</w:t>
            </w:r>
            <w:r>
              <w:rPr>
                <w:rFonts w:ascii="Helvetica" w:eastAsia="Times New Roman" w:hAnsi="Helvetica" w:cs="Times New Roman"/>
                <w:b/>
                <w:bCs/>
                <w:color w:val="000000"/>
                <w:sz w:val="24"/>
                <w:szCs w:val="24"/>
              </w:rPr>
              <w:t xml:space="preserve"> associated with transitions in optimal paths (probability)</w:t>
            </w:r>
          </w:p>
        </w:tc>
        <w:tc>
          <w:tcPr>
            <w:tcW w:w="1620" w:type="dxa"/>
            <w:vAlign w:val="bottom"/>
          </w:tcPr>
          <w:p w14:paraId="6C73563A" w14:textId="48831322" w:rsidR="00EE04D3" w:rsidRPr="00F003D4" w:rsidRDefault="00EE04D3" w:rsidP="00ED062B">
            <w:pPr>
              <w:rPr>
                <w:rFonts w:ascii="Helvetica" w:hAnsi="Helvetica"/>
                <w:b/>
                <w:sz w:val="24"/>
                <w:szCs w:val="24"/>
              </w:rPr>
            </w:pPr>
            <w:r w:rsidRPr="00F003D4">
              <w:rPr>
                <w:rFonts w:ascii="Helvetica" w:eastAsia="Times New Roman" w:hAnsi="Helvetica" w:cs="Times New Roman"/>
                <w:b/>
                <w:bCs/>
                <w:color w:val="000000"/>
                <w:sz w:val="24"/>
                <w:szCs w:val="24"/>
              </w:rPr>
              <w:t>Reversions</w:t>
            </w:r>
          </w:p>
        </w:tc>
        <w:tc>
          <w:tcPr>
            <w:tcW w:w="2988" w:type="dxa"/>
            <w:vAlign w:val="bottom"/>
          </w:tcPr>
          <w:p w14:paraId="1FBFEFE0" w14:textId="57ADC095" w:rsidR="00EE04D3" w:rsidRPr="00F003D4" w:rsidRDefault="00967C7D" w:rsidP="00ED062B">
            <w:pPr>
              <w:rPr>
                <w:rFonts w:ascii="Helvetica" w:hAnsi="Helvetica"/>
                <w:b/>
                <w:sz w:val="24"/>
                <w:szCs w:val="24"/>
              </w:rPr>
            </w:pPr>
            <w:r w:rsidRPr="00F003D4">
              <w:rPr>
                <w:rFonts w:ascii="Helvetica" w:eastAsia="Times New Roman" w:hAnsi="Helvetica" w:cs="Times New Roman"/>
                <w:b/>
                <w:bCs/>
                <w:color w:val="000000"/>
                <w:sz w:val="24"/>
                <w:szCs w:val="24"/>
              </w:rPr>
              <w:t>Drugs</w:t>
            </w:r>
            <w:r>
              <w:rPr>
                <w:rFonts w:ascii="Helvetica" w:eastAsia="Times New Roman" w:hAnsi="Helvetica" w:cs="Times New Roman"/>
                <w:b/>
                <w:bCs/>
                <w:color w:val="000000"/>
                <w:sz w:val="24"/>
                <w:szCs w:val="24"/>
              </w:rPr>
              <w:t xml:space="preserve"> associated with transitions in optimal paths (probability)</w:t>
            </w:r>
            <w:r w:rsidR="00EE04D3" w:rsidRPr="00F003D4">
              <w:rPr>
                <w:rFonts w:ascii="Helvetica" w:eastAsia="Times New Roman" w:hAnsi="Helvetica" w:cs="Times New Roman"/>
                <w:b/>
                <w:bCs/>
                <w:color w:val="000000"/>
                <w:sz w:val="24"/>
                <w:szCs w:val="24"/>
              </w:rPr>
              <w:t xml:space="preserve"> </w:t>
            </w:r>
          </w:p>
        </w:tc>
      </w:tr>
      <w:tr w:rsidR="00967C7D" w:rsidRPr="00F003D4" w14:paraId="70648A39" w14:textId="77777777" w:rsidTr="00967C7D">
        <w:tc>
          <w:tcPr>
            <w:tcW w:w="1368" w:type="dxa"/>
            <w:vAlign w:val="bottom"/>
          </w:tcPr>
          <w:p w14:paraId="4C9E47D5" w14:textId="55794CFC"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0000-1000</w:t>
            </w:r>
          </w:p>
        </w:tc>
        <w:tc>
          <w:tcPr>
            <w:tcW w:w="2880" w:type="dxa"/>
            <w:vAlign w:val="bottom"/>
          </w:tcPr>
          <w:p w14:paraId="6F36837A" w14:textId="61051004"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CTT(</w:t>
            </w:r>
            <w:proofErr w:type="gramEnd"/>
            <w:r w:rsidRPr="00F003D4">
              <w:rPr>
                <w:rFonts w:ascii="Helvetica" w:eastAsia="Times New Roman" w:hAnsi="Helvetica" w:cs="Times New Roman"/>
                <w:color w:val="000000"/>
                <w:sz w:val="24"/>
                <w:szCs w:val="24"/>
              </w:rPr>
              <w:t>0.38)</w:t>
            </w:r>
          </w:p>
        </w:tc>
        <w:tc>
          <w:tcPr>
            <w:tcW w:w="1620" w:type="dxa"/>
            <w:vAlign w:val="bottom"/>
          </w:tcPr>
          <w:p w14:paraId="195EDC01" w14:textId="4D2BC87D"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1111-1110</w:t>
            </w:r>
          </w:p>
        </w:tc>
        <w:tc>
          <w:tcPr>
            <w:tcW w:w="2988" w:type="dxa"/>
            <w:vAlign w:val="bottom"/>
          </w:tcPr>
          <w:p w14:paraId="672ACF6E" w14:textId="477EF461"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CEC(</w:t>
            </w:r>
            <w:proofErr w:type="gramEnd"/>
            <w:r w:rsidRPr="00F003D4">
              <w:rPr>
                <w:rFonts w:ascii="Helvetica" w:eastAsia="Times New Roman" w:hAnsi="Helvetica" w:cs="Times New Roman"/>
                <w:color w:val="000000"/>
                <w:sz w:val="24"/>
                <w:szCs w:val="24"/>
              </w:rPr>
              <w:t>1.0)</w:t>
            </w:r>
          </w:p>
        </w:tc>
      </w:tr>
      <w:tr w:rsidR="00967C7D" w:rsidRPr="00F003D4" w14:paraId="2A1E6E37" w14:textId="77777777" w:rsidTr="00967C7D">
        <w:tc>
          <w:tcPr>
            <w:tcW w:w="1368" w:type="dxa"/>
            <w:vAlign w:val="bottom"/>
          </w:tcPr>
          <w:p w14:paraId="5C178FB0" w14:textId="6DB179FF"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0000-0100</w:t>
            </w:r>
          </w:p>
        </w:tc>
        <w:tc>
          <w:tcPr>
            <w:tcW w:w="2880" w:type="dxa"/>
            <w:vAlign w:val="bottom"/>
          </w:tcPr>
          <w:p w14:paraId="0EF02AD5" w14:textId="4CA21403" w:rsidR="00EE04D3" w:rsidRPr="00F003D4" w:rsidRDefault="00EE04D3" w:rsidP="00ED062B">
            <w:pPr>
              <w:rPr>
                <w:rFonts w:ascii="Helvetica" w:hAnsi="Helvetica"/>
                <w:b/>
                <w:sz w:val="24"/>
                <w:szCs w:val="24"/>
              </w:rPr>
            </w:pPr>
          </w:p>
        </w:tc>
        <w:tc>
          <w:tcPr>
            <w:tcW w:w="1620" w:type="dxa"/>
            <w:vAlign w:val="bottom"/>
          </w:tcPr>
          <w:p w14:paraId="2EA7E354" w14:textId="287B0A53"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1111-1101</w:t>
            </w:r>
          </w:p>
        </w:tc>
        <w:tc>
          <w:tcPr>
            <w:tcW w:w="2988" w:type="dxa"/>
            <w:vAlign w:val="bottom"/>
          </w:tcPr>
          <w:p w14:paraId="79C8DEF6" w14:textId="1347D837" w:rsidR="00EE04D3" w:rsidRPr="00F003D4" w:rsidRDefault="00EE04D3" w:rsidP="00ED062B">
            <w:pPr>
              <w:rPr>
                <w:rFonts w:ascii="Helvetica" w:hAnsi="Helvetica"/>
                <w:b/>
                <w:sz w:val="24"/>
                <w:szCs w:val="24"/>
              </w:rPr>
            </w:pPr>
          </w:p>
        </w:tc>
      </w:tr>
      <w:tr w:rsidR="00967C7D" w:rsidRPr="00F003D4" w14:paraId="136D0181" w14:textId="77777777" w:rsidTr="00967C7D">
        <w:tc>
          <w:tcPr>
            <w:tcW w:w="1368" w:type="dxa"/>
            <w:vAlign w:val="bottom"/>
          </w:tcPr>
          <w:p w14:paraId="6C770EB7" w14:textId="64256651"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0000-0010</w:t>
            </w:r>
          </w:p>
        </w:tc>
        <w:tc>
          <w:tcPr>
            <w:tcW w:w="2880" w:type="dxa"/>
            <w:vAlign w:val="bottom"/>
          </w:tcPr>
          <w:p w14:paraId="2E7C8169" w14:textId="77777777" w:rsidR="00EE04D3" w:rsidRPr="00F003D4" w:rsidRDefault="00EE04D3" w:rsidP="00ED062B">
            <w:pPr>
              <w:rPr>
                <w:rFonts w:ascii="Helvetica" w:hAnsi="Helvetica"/>
                <w:b/>
                <w:sz w:val="24"/>
                <w:szCs w:val="24"/>
              </w:rPr>
            </w:pPr>
          </w:p>
        </w:tc>
        <w:tc>
          <w:tcPr>
            <w:tcW w:w="1620" w:type="dxa"/>
            <w:vAlign w:val="bottom"/>
          </w:tcPr>
          <w:p w14:paraId="797D6797" w14:textId="012498B7"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1111-1011</w:t>
            </w:r>
          </w:p>
        </w:tc>
        <w:tc>
          <w:tcPr>
            <w:tcW w:w="2988" w:type="dxa"/>
            <w:vAlign w:val="bottom"/>
          </w:tcPr>
          <w:p w14:paraId="5AFC12E0" w14:textId="77777777" w:rsidR="00EE04D3" w:rsidRPr="00F003D4" w:rsidRDefault="00EE04D3" w:rsidP="00ED062B">
            <w:pPr>
              <w:rPr>
                <w:rFonts w:ascii="Helvetica" w:hAnsi="Helvetica"/>
                <w:b/>
                <w:sz w:val="24"/>
                <w:szCs w:val="24"/>
              </w:rPr>
            </w:pPr>
          </w:p>
        </w:tc>
      </w:tr>
      <w:tr w:rsidR="00967C7D" w:rsidRPr="00F003D4" w14:paraId="61343994" w14:textId="77777777" w:rsidTr="00967C7D">
        <w:tc>
          <w:tcPr>
            <w:tcW w:w="1368" w:type="dxa"/>
            <w:vAlign w:val="bottom"/>
          </w:tcPr>
          <w:p w14:paraId="57DF7B71" w14:textId="3E1E9184"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0000-0001</w:t>
            </w:r>
          </w:p>
        </w:tc>
        <w:tc>
          <w:tcPr>
            <w:tcW w:w="2880" w:type="dxa"/>
            <w:vAlign w:val="bottom"/>
          </w:tcPr>
          <w:p w14:paraId="338F8621" w14:textId="77777777" w:rsidR="00EE04D3" w:rsidRPr="00F003D4" w:rsidRDefault="00EE04D3" w:rsidP="00ED062B">
            <w:pPr>
              <w:rPr>
                <w:rFonts w:ascii="Helvetica" w:hAnsi="Helvetica"/>
                <w:b/>
                <w:sz w:val="24"/>
                <w:szCs w:val="24"/>
              </w:rPr>
            </w:pPr>
          </w:p>
        </w:tc>
        <w:tc>
          <w:tcPr>
            <w:tcW w:w="1620" w:type="dxa"/>
            <w:vAlign w:val="bottom"/>
          </w:tcPr>
          <w:p w14:paraId="24195EEE" w14:textId="52BC61A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1111-0111</w:t>
            </w:r>
          </w:p>
        </w:tc>
        <w:tc>
          <w:tcPr>
            <w:tcW w:w="2988" w:type="dxa"/>
            <w:vAlign w:val="bottom"/>
          </w:tcPr>
          <w:p w14:paraId="7C5B9A1D" w14:textId="77777777" w:rsidR="00EE04D3" w:rsidRPr="00F003D4" w:rsidRDefault="00EE04D3" w:rsidP="00ED062B">
            <w:pPr>
              <w:rPr>
                <w:rFonts w:ascii="Helvetica" w:hAnsi="Helvetica"/>
                <w:b/>
                <w:sz w:val="24"/>
                <w:szCs w:val="24"/>
              </w:rPr>
            </w:pPr>
          </w:p>
        </w:tc>
      </w:tr>
      <w:tr w:rsidR="00967C7D" w:rsidRPr="00F003D4" w14:paraId="54E5C724" w14:textId="77777777" w:rsidTr="00967C7D">
        <w:tc>
          <w:tcPr>
            <w:tcW w:w="1368" w:type="dxa"/>
            <w:vAlign w:val="bottom"/>
          </w:tcPr>
          <w:p w14:paraId="2B91C419" w14:textId="7308E742"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1000-1100</w:t>
            </w:r>
          </w:p>
        </w:tc>
        <w:tc>
          <w:tcPr>
            <w:tcW w:w="2880" w:type="dxa"/>
            <w:vAlign w:val="bottom"/>
          </w:tcPr>
          <w:p w14:paraId="121CCB0D" w14:textId="77777777" w:rsidR="00EE04D3" w:rsidRPr="00F003D4" w:rsidRDefault="00EE04D3" w:rsidP="00ED062B">
            <w:pPr>
              <w:rPr>
                <w:rFonts w:ascii="Helvetica" w:hAnsi="Helvetica"/>
                <w:b/>
                <w:sz w:val="24"/>
                <w:szCs w:val="24"/>
              </w:rPr>
            </w:pPr>
          </w:p>
        </w:tc>
        <w:tc>
          <w:tcPr>
            <w:tcW w:w="1620" w:type="dxa"/>
            <w:vAlign w:val="bottom"/>
          </w:tcPr>
          <w:p w14:paraId="75A66EA3" w14:textId="14383B4F"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1110-1100</w:t>
            </w:r>
          </w:p>
        </w:tc>
        <w:tc>
          <w:tcPr>
            <w:tcW w:w="2988" w:type="dxa"/>
            <w:vAlign w:val="bottom"/>
          </w:tcPr>
          <w:p w14:paraId="0CEF56E8" w14:textId="4C47F8F3"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AMC</w:t>
            </w:r>
            <w:proofErr w:type="gramStart"/>
            <w:r w:rsidRPr="00F003D4">
              <w:rPr>
                <w:rFonts w:ascii="Helvetica" w:eastAsia="Times New Roman" w:hAnsi="Helvetica" w:cs="Times New Roman"/>
                <w:color w:val="000000"/>
                <w:sz w:val="24"/>
                <w:szCs w:val="24"/>
              </w:rPr>
              <w:t>,CTT,CXM,TZP</w:t>
            </w:r>
            <w:proofErr w:type="gramEnd"/>
            <w:r w:rsidRPr="00F003D4">
              <w:rPr>
                <w:rFonts w:ascii="Helvetica" w:eastAsia="Times New Roman" w:hAnsi="Helvetica" w:cs="Times New Roman"/>
                <w:color w:val="000000"/>
                <w:sz w:val="24"/>
                <w:szCs w:val="24"/>
              </w:rPr>
              <w:t>(0.49),ZOX</w:t>
            </w:r>
          </w:p>
        </w:tc>
      </w:tr>
      <w:tr w:rsidR="00967C7D" w:rsidRPr="00F003D4" w14:paraId="100853E7" w14:textId="77777777" w:rsidTr="00967C7D">
        <w:tc>
          <w:tcPr>
            <w:tcW w:w="1368" w:type="dxa"/>
            <w:vAlign w:val="bottom"/>
          </w:tcPr>
          <w:p w14:paraId="0E158726" w14:textId="5C0D2C88"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1000-1010</w:t>
            </w:r>
          </w:p>
        </w:tc>
        <w:tc>
          <w:tcPr>
            <w:tcW w:w="2880" w:type="dxa"/>
            <w:vAlign w:val="bottom"/>
          </w:tcPr>
          <w:p w14:paraId="6AEE72D3" w14:textId="007250E0"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w:t>
            </w:r>
          </w:p>
        </w:tc>
        <w:tc>
          <w:tcPr>
            <w:tcW w:w="1620" w:type="dxa"/>
            <w:vAlign w:val="bottom"/>
          </w:tcPr>
          <w:p w14:paraId="58B8076E" w14:textId="4985CE1E"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1110-1010</w:t>
            </w:r>
          </w:p>
        </w:tc>
        <w:tc>
          <w:tcPr>
            <w:tcW w:w="2988" w:type="dxa"/>
            <w:vAlign w:val="bottom"/>
          </w:tcPr>
          <w:p w14:paraId="2701EDB1" w14:textId="37016D79"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AMC</w:t>
            </w:r>
            <w:proofErr w:type="gramStart"/>
            <w:r w:rsidRPr="00F003D4">
              <w:rPr>
                <w:rFonts w:ascii="Helvetica" w:eastAsia="Times New Roman" w:hAnsi="Helvetica" w:cs="Times New Roman"/>
                <w:color w:val="000000"/>
                <w:sz w:val="24"/>
                <w:szCs w:val="24"/>
              </w:rPr>
              <w:t>,AM,CPD,CRO</w:t>
            </w:r>
            <w:proofErr w:type="gramEnd"/>
            <w:r w:rsidRPr="00F003D4">
              <w:rPr>
                <w:rFonts w:ascii="Helvetica" w:eastAsia="Times New Roman" w:hAnsi="Helvetica" w:cs="Times New Roman"/>
                <w:color w:val="000000"/>
                <w:sz w:val="24"/>
                <w:szCs w:val="24"/>
              </w:rPr>
              <w:t>(0.47),CTT,CXM,FEP,ZOX</w:t>
            </w:r>
          </w:p>
        </w:tc>
      </w:tr>
      <w:tr w:rsidR="00967C7D" w:rsidRPr="00F003D4" w14:paraId="5A1AA6D5" w14:textId="77777777" w:rsidTr="00967C7D">
        <w:tc>
          <w:tcPr>
            <w:tcW w:w="1368" w:type="dxa"/>
            <w:vAlign w:val="bottom"/>
          </w:tcPr>
          <w:p w14:paraId="2A878C07" w14:textId="1E9F6F49"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1000-1001</w:t>
            </w:r>
          </w:p>
        </w:tc>
        <w:tc>
          <w:tcPr>
            <w:tcW w:w="2880" w:type="dxa"/>
            <w:vAlign w:val="bottom"/>
          </w:tcPr>
          <w:p w14:paraId="2D13AA7B" w14:textId="075E57D4"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AM(</w:t>
            </w:r>
            <w:proofErr w:type="gramEnd"/>
            <w:r w:rsidRPr="00F003D4">
              <w:rPr>
                <w:rFonts w:ascii="Helvetica" w:eastAsia="Times New Roman" w:hAnsi="Helvetica" w:cs="Times New Roman"/>
                <w:color w:val="000000"/>
                <w:sz w:val="24"/>
                <w:szCs w:val="24"/>
              </w:rPr>
              <w:t>0/68)</w:t>
            </w:r>
          </w:p>
        </w:tc>
        <w:tc>
          <w:tcPr>
            <w:tcW w:w="1620" w:type="dxa"/>
            <w:vAlign w:val="bottom"/>
          </w:tcPr>
          <w:p w14:paraId="66800487" w14:textId="6C255D4A"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1110-0110</w:t>
            </w:r>
          </w:p>
        </w:tc>
        <w:tc>
          <w:tcPr>
            <w:tcW w:w="2988" w:type="dxa"/>
            <w:vAlign w:val="bottom"/>
          </w:tcPr>
          <w:p w14:paraId="583A92B2" w14:textId="647F28AC"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AMP</w:t>
            </w:r>
            <w:proofErr w:type="gramStart"/>
            <w:r w:rsidRPr="00F003D4">
              <w:rPr>
                <w:rFonts w:ascii="Helvetica" w:eastAsia="Times New Roman" w:hAnsi="Helvetica" w:cs="Times New Roman"/>
                <w:color w:val="000000"/>
                <w:sz w:val="24"/>
                <w:szCs w:val="24"/>
              </w:rPr>
              <w:t>,CAZ</w:t>
            </w:r>
            <w:proofErr w:type="gramEnd"/>
            <w:r w:rsidRPr="00F003D4">
              <w:rPr>
                <w:rFonts w:ascii="Helvetica" w:eastAsia="Times New Roman" w:hAnsi="Helvetica" w:cs="Times New Roman"/>
                <w:color w:val="000000"/>
                <w:sz w:val="24"/>
                <w:szCs w:val="24"/>
              </w:rPr>
              <w:t>(1.0),CPD,CPR(1.0),CTT,CXM,TZP,ZOX</w:t>
            </w:r>
          </w:p>
        </w:tc>
      </w:tr>
      <w:tr w:rsidR="00967C7D" w:rsidRPr="00F003D4" w14:paraId="09CA5A8E" w14:textId="77777777" w:rsidTr="00967C7D">
        <w:tc>
          <w:tcPr>
            <w:tcW w:w="1368" w:type="dxa"/>
            <w:vAlign w:val="bottom"/>
          </w:tcPr>
          <w:p w14:paraId="4B7F0FFF" w14:textId="590E1279"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0100-1100</w:t>
            </w:r>
          </w:p>
        </w:tc>
        <w:tc>
          <w:tcPr>
            <w:tcW w:w="2880" w:type="dxa"/>
            <w:vAlign w:val="bottom"/>
          </w:tcPr>
          <w:p w14:paraId="64958293" w14:textId="4C1BB3BF"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SAM(</w:t>
            </w:r>
            <w:proofErr w:type="gramEnd"/>
            <w:r w:rsidRPr="00F003D4">
              <w:rPr>
                <w:rFonts w:ascii="Helvetica" w:eastAsia="Times New Roman" w:hAnsi="Helvetica" w:cs="Times New Roman"/>
                <w:color w:val="000000"/>
                <w:sz w:val="24"/>
                <w:szCs w:val="24"/>
              </w:rPr>
              <w:t>1..0)</w:t>
            </w:r>
          </w:p>
        </w:tc>
        <w:tc>
          <w:tcPr>
            <w:tcW w:w="1620" w:type="dxa"/>
            <w:vAlign w:val="bottom"/>
          </w:tcPr>
          <w:p w14:paraId="56BF328B" w14:textId="63C0BA34"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1101-1100</w:t>
            </w:r>
          </w:p>
        </w:tc>
        <w:tc>
          <w:tcPr>
            <w:tcW w:w="2988" w:type="dxa"/>
            <w:vAlign w:val="bottom"/>
          </w:tcPr>
          <w:p w14:paraId="0002E2FB" w14:textId="68CEBA1D"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AMP</w:t>
            </w:r>
            <w:proofErr w:type="gramStart"/>
            <w:r w:rsidRPr="00F003D4">
              <w:rPr>
                <w:rFonts w:ascii="Helvetica" w:eastAsia="Times New Roman" w:hAnsi="Helvetica" w:cs="Times New Roman"/>
                <w:color w:val="000000"/>
                <w:sz w:val="24"/>
                <w:szCs w:val="24"/>
              </w:rPr>
              <w:t>,ZOX</w:t>
            </w:r>
            <w:proofErr w:type="gramEnd"/>
          </w:p>
        </w:tc>
      </w:tr>
      <w:tr w:rsidR="00967C7D" w:rsidRPr="00F003D4" w14:paraId="113128C8" w14:textId="77777777" w:rsidTr="00967C7D">
        <w:tc>
          <w:tcPr>
            <w:tcW w:w="1368" w:type="dxa"/>
            <w:vAlign w:val="bottom"/>
          </w:tcPr>
          <w:p w14:paraId="3300A2E0" w14:textId="30BB424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0100-0110</w:t>
            </w:r>
          </w:p>
        </w:tc>
        <w:tc>
          <w:tcPr>
            <w:tcW w:w="2880" w:type="dxa"/>
            <w:vAlign w:val="bottom"/>
          </w:tcPr>
          <w:p w14:paraId="3A752FE8" w14:textId="1FD6CD7F"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CPR(</w:t>
            </w:r>
            <w:proofErr w:type="gramEnd"/>
            <w:r w:rsidRPr="00F003D4">
              <w:rPr>
                <w:rFonts w:ascii="Helvetica" w:eastAsia="Times New Roman" w:hAnsi="Helvetica" w:cs="Times New Roman"/>
                <w:color w:val="000000"/>
                <w:sz w:val="24"/>
                <w:szCs w:val="24"/>
              </w:rPr>
              <w:t>1.0)</w:t>
            </w:r>
          </w:p>
        </w:tc>
        <w:tc>
          <w:tcPr>
            <w:tcW w:w="1620" w:type="dxa"/>
            <w:vAlign w:val="bottom"/>
          </w:tcPr>
          <w:p w14:paraId="3CBBB16C" w14:textId="36139E30"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1101-1001</w:t>
            </w:r>
          </w:p>
        </w:tc>
        <w:tc>
          <w:tcPr>
            <w:tcW w:w="2988" w:type="dxa"/>
            <w:vAlign w:val="bottom"/>
          </w:tcPr>
          <w:p w14:paraId="0792436C" w14:textId="3BF7DA8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ZOX</w:t>
            </w:r>
          </w:p>
        </w:tc>
      </w:tr>
      <w:tr w:rsidR="00967C7D" w:rsidRPr="00F003D4" w14:paraId="73C2B961" w14:textId="77777777" w:rsidTr="00967C7D">
        <w:tc>
          <w:tcPr>
            <w:tcW w:w="1368" w:type="dxa"/>
            <w:vAlign w:val="bottom"/>
          </w:tcPr>
          <w:p w14:paraId="25F62A05" w14:textId="0B09A447"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0100-0101</w:t>
            </w:r>
          </w:p>
        </w:tc>
        <w:tc>
          <w:tcPr>
            <w:tcW w:w="2880" w:type="dxa"/>
            <w:vAlign w:val="bottom"/>
          </w:tcPr>
          <w:p w14:paraId="6FB6BF7B" w14:textId="0BEFE008" w:rsidR="00EE04D3" w:rsidRPr="00F003D4" w:rsidRDefault="00EE04D3" w:rsidP="00ED062B">
            <w:pPr>
              <w:rPr>
                <w:rFonts w:ascii="Helvetica" w:hAnsi="Helvetica"/>
                <w:b/>
                <w:sz w:val="24"/>
                <w:szCs w:val="24"/>
              </w:rPr>
            </w:pPr>
          </w:p>
        </w:tc>
        <w:tc>
          <w:tcPr>
            <w:tcW w:w="1620" w:type="dxa"/>
            <w:vAlign w:val="bottom"/>
          </w:tcPr>
          <w:p w14:paraId="50DCBE54" w14:textId="1A1F2B74"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1101-0101</w:t>
            </w:r>
          </w:p>
        </w:tc>
        <w:tc>
          <w:tcPr>
            <w:tcW w:w="2988" w:type="dxa"/>
            <w:vAlign w:val="bottom"/>
          </w:tcPr>
          <w:p w14:paraId="3F7E850A" w14:textId="07BDF3AF"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CAZ(</w:t>
            </w:r>
            <w:proofErr w:type="gramEnd"/>
            <w:r w:rsidRPr="00F003D4">
              <w:rPr>
                <w:rFonts w:ascii="Helvetica" w:eastAsia="Times New Roman" w:hAnsi="Helvetica" w:cs="Times New Roman"/>
                <w:color w:val="000000"/>
                <w:sz w:val="24"/>
                <w:szCs w:val="24"/>
              </w:rPr>
              <w:t>1.0)</w:t>
            </w:r>
          </w:p>
        </w:tc>
      </w:tr>
      <w:tr w:rsidR="00967C7D" w:rsidRPr="00F003D4" w14:paraId="5FCCF5AF" w14:textId="77777777" w:rsidTr="00967C7D">
        <w:tc>
          <w:tcPr>
            <w:tcW w:w="1368" w:type="dxa"/>
            <w:vAlign w:val="bottom"/>
          </w:tcPr>
          <w:p w14:paraId="104EBBE5" w14:textId="5E197AD0"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0010-1010</w:t>
            </w:r>
          </w:p>
        </w:tc>
        <w:tc>
          <w:tcPr>
            <w:tcW w:w="2880" w:type="dxa"/>
            <w:vAlign w:val="bottom"/>
          </w:tcPr>
          <w:p w14:paraId="378B0B32" w14:textId="1289729B"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CPD</w:t>
            </w:r>
            <w:proofErr w:type="gramStart"/>
            <w:r w:rsidRPr="00F003D4">
              <w:rPr>
                <w:rFonts w:ascii="Helvetica" w:eastAsia="Times New Roman" w:hAnsi="Helvetica" w:cs="Times New Roman"/>
                <w:color w:val="000000"/>
                <w:sz w:val="24"/>
                <w:szCs w:val="24"/>
              </w:rPr>
              <w:t>,CRO</w:t>
            </w:r>
            <w:proofErr w:type="gramEnd"/>
            <w:r w:rsidRPr="00F003D4">
              <w:rPr>
                <w:rFonts w:ascii="Helvetica" w:eastAsia="Times New Roman" w:hAnsi="Helvetica" w:cs="Times New Roman"/>
                <w:color w:val="000000"/>
                <w:sz w:val="24"/>
                <w:szCs w:val="24"/>
              </w:rPr>
              <w:t>(0.78),CTT</w:t>
            </w:r>
          </w:p>
        </w:tc>
        <w:tc>
          <w:tcPr>
            <w:tcW w:w="1620" w:type="dxa"/>
            <w:vAlign w:val="bottom"/>
          </w:tcPr>
          <w:p w14:paraId="6C39502F" w14:textId="5FE25E0E"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1011-1010</w:t>
            </w:r>
          </w:p>
        </w:tc>
        <w:tc>
          <w:tcPr>
            <w:tcW w:w="2988" w:type="dxa"/>
            <w:vAlign w:val="bottom"/>
          </w:tcPr>
          <w:p w14:paraId="6DC5FECD" w14:textId="0A3F2238" w:rsidR="00EE04D3" w:rsidRPr="00F003D4" w:rsidRDefault="00EE04D3" w:rsidP="00ED062B">
            <w:pPr>
              <w:rPr>
                <w:rFonts w:ascii="Helvetica" w:hAnsi="Helvetica"/>
                <w:b/>
                <w:sz w:val="24"/>
                <w:szCs w:val="24"/>
              </w:rPr>
            </w:pPr>
          </w:p>
        </w:tc>
      </w:tr>
      <w:tr w:rsidR="00967C7D" w:rsidRPr="00F003D4" w14:paraId="367241C3" w14:textId="77777777" w:rsidTr="00967C7D">
        <w:tc>
          <w:tcPr>
            <w:tcW w:w="1368" w:type="dxa"/>
            <w:vAlign w:val="bottom"/>
          </w:tcPr>
          <w:p w14:paraId="54FA141D" w14:textId="1AB46267"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0010-0110</w:t>
            </w:r>
          </w:p>
        </w:tc>
        <w:tc>
          <w:tcPr>
            <w:tcW w:w="2880" w:type="dxa"/>
            <w:vAlign w:val="bottom"/>
          </w:tcPr>
          <w:p w14:paraId="18E278B3" w14:textId="62E754F1"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CPD</w:t>
            </w:r>
            <w:proofErr w:type="gramStart"/>
            <w:r w:rsidRPr="00F003D4">
              <w:rPr>
                <w:rFonts w:ascii="Helvetica" w:eastAsia="Times New Roman" w:hAnsi="Helvetica" w:cs="Times New Roman"/>
                <w:color w:val="000000"/>
                <w:sz w:val="24"/>
                <w:szCs w:val="24"/>
              </w:rPr>
              <w:t>,CRO</w:t>
            </w:r>
            <w:proofErr w:type="gramEnd"/>
          </w:p>
        </w:tc>
        <w:tc>
          <w:tcPr>
            <w:tcW w:w="1620" w:type="dxa"/>
            <w:vAlign w:val="bottom"/>
          </w:tcPr>
          <w:p w14:paraId="433D2E8A" w14:textId="5D6B1A8B"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1011-1001</w:t>
            </w:r>
          </w:p>
        </w:tc>
        <w:tc>
          <w:tcPr>
            <w:tcW w:w="2988" w:type="dxa"/>
            <w:vAlign w:val="bottom"/>
          </w:tcPr>
          <w:p w14:paraId="1D2F30DD" w14:textId="70E61E4F"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w:t>
            </w:r>
          </w:p>
        </w:tc>
      </w:tr>
      <w:tr w:rsidR="00967C7D" w:rsidRPr="00F003D4" w14:paraId="62F80A88" w14:textId="77777777" w:rsidTr="00967C7D">
        <w:tc>
          <w:tcPr>
            <w:tcW w:w="1368" w:type="dxa"/>
            <w:vAlign w:val="bottom"/>
          </w:tcPr>
          <w:p w14:paraId="5851A783" w14:textId="0D20436D"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0010-0011</w:t>
            </w:r>
          </w:p>
        </w:tc>
        <w:tc>
          <w:tcPr>
            <w:tcW w:w="2880" w:type="dxa"/>
            <w:vAlign w:val="bottom"/>
          </w:tcPr>
          <w:p w14:paraId="4F9425FB" w14:textId="29C777AD" w:rsidR="00EE04D3" w:rsidRPr="00F003D4" w:rsidRDefault="00EE04D3" w:rsidP="00ED062B">
            <w:pPr>
              <w:rPr>
                <w:rFonts w:ascii="Helvetica" w:hAnsi="Helvetica"/>
                <w:b/>
                <w:sz w:val="24"/>
                <w:szCs w:val="24"/>
              </w:rPr>
            </w:pPr>
          </w:p>
        </w:tc>
        <w:tc>
          <w:tcPr>
            <w:tcW w:w="1620" w:type="dxa"/>
            <w:vAlign w:val="bottom"/>
          </w:tcPr>
          <w:p w14:paraId="0181DC6A" w14:textId="131E4E5B"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1011-0011</w:t>
            </w:r>
          </w:p>
        </w:tc>
        <w:tc>
          <w:tcPr>
            <w:tcW w:w="2988" w:type="dxa"/>
            <w:vAlign w:val="bottom"/>
          </w:tcPr>
          <w:p w14:paraId="6DF173E5" w14:textId="0CB0A3D9" w:rsidR="00EE04D3" w:rsidRPr="00F003D4" w:rsidRDefault="00EE04D3" w:rsidP="00ED062B">
            <w:pPr>
              <w:rPr>
                <w:rFonts w:ascii="Helvetica" w:hAnsi="Helvetica"/>
                <w:b/>
                <w:sz w:val="24"/>
                <w:szCs w:val="24"/>
              </w:rPr>
            </w:pPr>
          </w:p>
        </w:tc>
      </w:tr>
      <w:tr w:rsidR="00967C7D" w:rsidRPr="00F003D4" w14:paraId="1375EBA5" w14:textId="77777777" w:rsidTr="00967C7D">
        <w:tc>
          <w:tcPr>
            <w:tcW w:w="1368" w:type="dxa"/>
            <w:vAlign w:val="bottom"/>
          </w:tcPr>
          <w:p w14:paraId="60B8EFD3" w14:textId="2B3C2E20"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0001-1001</w:t>
            </w:r>
          </w:p>
        </w:tc>
        <w:tc>
          <w:tcPr>
            <w:tcW w:w="2880" w:type="dxa"/>
            <w:vAlign w:val="bottom"/>
          </w:tcPr>
          <w:p w14:paraId="31D56B7D" w14:textId="3EC24AD5"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SAM(</w:t>
            </w:r>
            <w:proofErr w:type="gramEnd"/>
            <w:r w:rsidRPr="00F003D4">
              <w:rPr>
                <w:rFonts w:ascii="Helvetica" w:eastAsia="Times New Roman" w:hAnsi="Helvetica" w:cs="Times New Roman"/>
                <w:color w:val="000000"/>
                <w:sz w:val="24"/>
                <w:szCs w:val="24"/>
              </w:rPr>
              <w:t>1.0)</w:t>
            </w:r>
          </w:p>
        </w:tc>
        <w:tc>
          <w:tcPr>
            <w:tcW w:w="1620" w:type="dxa"/>
            <w:vAlign w:val="bottom"/>
          </w:tcPr>
          <w:p w14:paraId="63895B39" w14:textId="09AE649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0111-0110</w:t>
            </w:r>
          </w:p>
        </w:tc>
        <w:tc>
          <w:tcPr>
            <w:tcW w:w="2988" w:type="dxa"/>
            <w:vAlign w:val="bottom"/>
          </w:tcPr>
          <w:p w14:paraId="277D781E" w14:textId="09E8C74E" w:rsidR="00EE04D3" w:rsidRPr="00F003D4" w:rsidRDefault="00EE04D3" w:rsidP="00ED062B">
            <w:pPr>
              <w:rPr>
                <w:rFonts w:ascii="Helvetica" w:hAnsi="Helvetica"/>
                <w:b/>
                <w:sz w:val="24"/>
                <w:szCs w:val="24"/>
              </w:rPr>
            </w:pPr>
          </w:p>
        </w:tc>
      </w:tr>
      <w:tr w:rsidR="00967C7D" w:rsidRPr="00F003D4" w14:paraId="60A2DA56" w14:textId="77777777" w:rsidTr="00967C7D">
        <w:tc>
          <w:tcPr>
            <w:tcW w:w="1368" w:type="dxa"/>
            <w:vAlign w:val="bottom"/>
          </w:tcPr>
          <w:p w14:paraId="2DDDDD21" w14:textId="22B317EF"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0001-0101</w:t>
            </w:r>
          </w:p>
        </w:tc>
        <w:tc>
          <w:tcPr>
            <w:tcW w:w="2880" w:type="dxa"/>
            <w:vAlign w:val="bottom"/>
          </w:tcPr>
          <w:p w14:paraId="3378F9B4" w14:textId="4BAA00F2" w:rsidR="00EE04D3" w:rsidRPr="00F003D4" w:rsidRDefault="00EE04D3" w:rsidP="00ED062B">
            <w:pPr>
              <w:rPr>
                <w:rFonts w:ascii="Helvetica" w:hAnsi="Helvetica"/>
                <w:b/>
                <w:sz w:val="24"/>
                <w:szCs w:val="24"/>
              </w:rPr>
            </w:pPr>
          </w:p>
        </w:tc>
        <w:tc>
          <w:tcPr>
            <w:tcW w:w="1620" w:type="dxa"/>
            <w:vAlign w:val="bottom"/>
          </w:tcPr>
          <w:p w14:paraId="43104981" w14:textId="3075EA89"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0111-0101</w:t>
            </w:r>
          </w:p>
        </w:tc>
        <w:tc>
          <w:tcPr>
            <w:tcW w:w="2988" w:type="dxa"/>
            <w:vAlign w:val="bottom"/>
          </w:tcPr>
          <w:p w14:paraId="62E0AEE8" w14:textId="77777777" w:rsidR="00EE04D3" w:rsidRPr="00F003D4" w:rsidRDefault="00EE04D3" w:rsidP="00ED062B">
            <w:pPr>
              <w:rPr>
                <w:rFonts w:ascii="Helvetica" w:hAnsi="Helvetica"/>
                <w:b/>
                <w:sz w:val="24"/>
                <w:szCs w:val="24"/>
              </w:rPr>
            </w:pPr>
          </w:p>
        </w:tc>
      </w:tr>
      <w:tr w:rsidR="00967C7D" w:rsidRPr="00F003D4" w14:paraId="6D1ACAF0" w14:textId="77777777" w:rsidTr="00967C7D">
        <w:tc>
          <w:tcPr>
            <w:tcW w:w="1368" w:type="dxa"/>
            <w:vAlign w:val="bottom"/>
          </w:tcPr>
          <w:p w14:paraId="629F1033" w14:textId="1B99827E"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0001-0011</w:t>
            </w:r>
          </w:p>
        </w:tc>
        <w:tc>
          <w:tcPr>
            <w:tcW w:w="2880" w:type="dxa"/>
            <w:vAlign w:val="bottom"/>
          </w:tcPr>
          <w:p w14:paraId="0B3D5124" w14:textId="77777777" w:rsidR="00EE04D3" w:rsidRPr="00F003D4" w:rsidRDefault="00EE04D3" w:rsidP="00ED062B">
            <w:pPr>
              <w:rPr>
                <w:rFonts w:ascii="Helvetica" w:hAnsi="Helvetica"/>
                <w:b/>
                <w:sz w:val="24"/>
                <w:szCs w:val="24"/>
              </w:rPr>
            </w:pPr>
          </w:p>
        </w:tc>
        <w:tc>
          <w:tcPr>
            <w:tcW w:w="1620" w:type="dxa"/>
            <w:vAlign w:val="bottom"/>
          </w:tcPr>
          <w:p w14:paraId="4A5E9909" w14:textId="25E0A86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0111-0011</w:t>
            </w:r>
          </w:p>
        </w:tc>
        <w:tc>
          <w:tcPr>
            <w:tcW w:w="2988" w:type="dxa"/>
            <w:vAlign w:val="bottom"/>
          </w:tcPr>
          <w:p w14:paraId="2A21C8A2" w14:textId="734D7CE3" w:rsidR="00EE04D3" w:rsidRPr="00F003D4" w:rsidRDefault="00EE04D3" w:rsidP="00ED062B">
            <w:pPr>
              <w:rPr>
                <w:rFonts w:ascii="Helvetica" w:hAnsi="Helvetica"/>
                <w:b/>
                <w:sz w:val="24"/>
                <w:szCs w:val="24"/>
              </w:rPr>
            </w:pPr>
          </w:p>
        </w:tc>
      </w:tr>
      <w:tr w:rsidR="00967C7D" w:rsidRPr="00F003D4" w14:paraId="5FD39422" w14:textId="77777777" w:rsidTr="00967C7D">
        <w:tc>
          <w:tcPr>
            <w:tcW w:w="1368" w:type="dxa"/>
            <w:vAlign w:val="bottom"/>
          </w:tcPr>
          <w:p w14:paraId="37E83C18" w14:textId="0BCC7658"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1100-1110</w:t>
            </w:r>
          </w:p>
        </w:tc>
        <w:tc>
          <w:tcPr>
            <w:tcW w:w="2880" w:type="dxa"/>
            <w:vAlign w:val="bottom"/>
          </w:tcPr>
          <w:p w14:paraId="63563591" w14:textId="3DE4B48F"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w:t>
            </w:r>
            <w:proofErr w:type="gramStart"/>
            <w:r w:rsidRPr="00F003D4">
              <w:rPr>
                <w:rFonts w:ascii="Helvetica" w:eastAsia="Times New Roman" w:hAnsi="Helvetica" w:cs="Times New Roman"/>
                <w:color w:val="000000"/>
                <w:sz w:val="24"/>
                <w:szCs w:val="24"/>
              </w:rPr>
              <w:t>,CEC,CRO</w:t>
            </w:r>
            <w:proofErr w:type="gramEnd"/>
          </w:p>
        </w:tc>
        <w:tc>
          <w:tcPr>
            <w:tcW w:w="1620" w:type="dxa"/>
            <w:vAlign w:val="bottom"/>
          </w:tcPr>
          <w:p w14:paraId="7D51D523" w14:textId="48007430"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1100-1000</w:t>
            </w:r>
          </w:p>
        </w:tc>
        <w:tc>
          <w:tcPr>
            <w:tcW w:w="2988" w:type="dxa"/>
            <w:vAlign w:val="bottom"/>
          </w:tcPr>
          <w:p w14:paraId="476A9B45" w14:textId="54762FF3"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AMC</w:t>
            </w:r>
            <w:proofErr w:type="gramStart"/>
            <w:r w:rsidRPr="00F003D4">
              <w:rPr>
                <w:rFonts w:ascii="Helvetica" w:eastAsia="Times New Roman" w:hAnsi="Helvetica" w:cs="Times New Roman"/>
                <w:color w:val="000000"/>
                <w:sz w:val="24"/>
                <w:szCs w:val="24"/>
              </w:rPr>
              <w:t>,AM,CPR</w:t>
            </w:r>
            <w:proofErr w:type="gramEnd"/>
            <w:r w:rsidRPr="00F003D4">
              <w:rPr>
                <w:rFonts w:ascii="Helvetica" w:eastAsia="Times New Roman" w:hAnsi="Helvetica" w:cs="Times New Roman"/>
                <w:color w:val="000000"/>
                <w:sz w:val="24"/>
                <w:szCs w:val="24"/>
              </w:rPr>
              <w:t>(0.28),TZP</w:t>
            </w:r>
          </w:p>
        </w:tc>
      </w:tr>
      <w:tr w:rsidR="00967C7D" w:rsidRPr="00F003D4" w14:paraId="19A80F45" w14:textId="77777777" w:rsidTr="00967C7D">
        <w:tc>
          <w:tcPr>
            <w:tcW w:w="1368" w:type="dxa"/>
            <w:vAlign w:val="bottom"/>
          </w:tcPr>
          <w:p w14:paraId="52E6D609" w14:textId="70F9CFA2"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1100-1101</w:t>
            </w:r>
          </w:p>
        </w:tc>
        <w:tc>
          <w:tcPr>
            <w:tcW w:w="2880" w:type="dxa"/>
            <w:vAlign w:val="bottom"/>
          </w:tcPr>
          <w:p w14:paraId="7CADF081" w14:textId="3A9F71D0" w:rsidR="00EE04D3" w:rsidRPr="00F003D4" w:rsidRDefault="00EE04D3" w:rsidP="00ED062B">
            <w:pPr>
              <w:rPr>
                <w:rFonts w:ascii="Helvetica" w:hAnsi="Helvetica"/>
                <w:b/>
                <w:sz w:val="24"/>
                <w:szCs w:val="24"/>
              </w:rPr>
            </w:pPr>
          </w:p>
        </w:tc>
        <w:tc>
          <w:tcPr>
            <w:tcW w:w="1620" w:type="dxa"/>
            <w:vAlign w:val="bottom"/>
          </w:tcPr>
          <w:p w14:paraId="37F091E1" w14:textId="0E5B17C4"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1100-0100</w:t>
            </w:r>
          </w:p>
        </w:tc>
        <w:tc>
          <w:tcPr>
            <w:tcW w:w="2988" w:type="dxa"/>
            <w:vAlign w:val="bottom"/>
          </w:tcPr>
          <w:p w14:paraId="231938E3" w14:textId="0047D1BB" w:rsidR="00EE04D3" w:rsidRPr="00F003D4" w:rsidRDefault="00EE04D3" w:rsidP="00967C7D">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CEC</w:t>
            </w:r>
            <w:proofErr w:type="gramStart"/>
            <w:r w:rsidRPr="00F003D4">
              <w:rPr>
                <w:rFonts w:ascii="Helvetica" w:eastAsia="Times New Roman" w:hAnsi="Helvetica" w:cs="Times New Roman"/>
                <w:color w:val="000000"/>
                <w:sz w:val="24"/>
                <w:szCs w:val="24"/>
              </w:rPr>
              <w:t>,CRO,CTT,CXM</w:t>
            </w:r>
            <w:proofErr w:type="gramEnd"/>
            <w:r w:rsidRPr="00F003D4">
              <w:rPr>
                <w:rFonts w:ascii="Helvetica" w:eastAsia="Times New Roman" w:hAnsi="Helvetica" w:cs="Times New Roman"/>
                <w:color w:val="000000"/>
                <w:sz w:val="24"/>
                <w:szCs w:val="24"/>
              </w:rPr>
              <w:t>(1.0)</w:t>
            </w:r>
            <w:r w:rsidR="00967C7D">
              <w:rPr>
                <w:rFonts w:ascii="Helvetica" w:eastAsia="Times New Roman" w:hAnsi="Helvetica" w:cs="Times New Roman"/>
                <w:color w:val="000000"/>
                <w:sz w:val="24"/>
                <w:szCs w:val="24"/>
              </w:rPr>
              <w:t xml:space="preserve"> </w:t>
            </w:r>
            <w:r w:rsidRPr="00F003D4">
              <w:rPr>
                <w:rFonts w:ascii="Helvetica" w:eastAsia="Times New Roman" w:hAnsi="Helvetica" w:cs="Times New Roman"/>
                <w:color w:val="000000"/>
                <w:sz w:val="24"/>
                <w:szCs w:val="24"/>
              </w:rPr>
              <w:t>ZOX(1.0)</w:t>
            </w:r>
          </w:p>
        </w:tc>
      </w:tr>
      <w:tr w:rsidR="00967C7D" w:rsidRPr="00F003D4" w14:paraId="04DD591D" w14:textId="77777777" w:rsidTr="00967C7D">
        <w:tc>
          <w:tcPr>
            <w:tcW w:w="1368" w:type="dxa"/>
            <w:vAlign w:val="bottom"/>
          </w:tcPr>
          <w:p w14:paraId="5F5E8363" w14:textId="6F53058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1010-1110</w:t>
            </w:r>
          </w:p>
        </w:tc>
        <w:tc>
          <w:tcPr>
            <w:tcW w:w="2880" w:type="dxa"/>
            <w:vAlign w:val="bottom"/>
          </w:tcPr>
          <w:p w14:paraId="47E34515" w14:textId="5F07F52A"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CEC(</w:t>
            </w:r>
            <w:proofErr w:type="gramEnd"/>
            <w:r w:rsidRPr="00F003D4">
              <w:rPr>
                <w:rFonts w:ascii="Helvetica" w:eastAsia="Times New Roman" w:hAnsi="Helvetica" w:cs="Times New Roman"/>
                <w:color w:val="000000"/>
                <w:sz w:val="24"/>
                <w:szCs w:val="24"/>
              </w:rPr>
              <w:t>1.0),CTT</w:t>
            </w:r>
          </w:p>
        </w:tc>
        <w:tc>
          <w:tcPr>
            <w:tcW w:w="1620" w:type="dxa"/>
            <w:vAlign w:val="bottom"/>
          </w:tcPr>
          <w:p w14:paraId="74DE017B" w14:textId="157D26E3"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1010-1000</w:t>
            </w:r>
          </w:p>
        </w:tc>
        <w:tc>
          <w:tcPr>
            <w:tcW w:w="2988" w:type="dxa"/>
            <w:vAlign w:val="bottom"/>
          </w:tcPr>
          <w:p w14:paraId="03EBB723" w14:textId="0BFCD9B0" w:rsidR="00EE04D3" w:rsidRPr="00F003D4" w:rsidRDefault="00EE04D3" w:rsidP="00ED062B">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CTT(</w:t>
            </w:r>
            <w:proofErr w:type="gramEnd"/>
            <w:r w:rsidRPr="00F003D4">
              <w:rPr>
                <w:rFonts w:ascii="Helvetica" w:eastAsia="Times New Roman" w:hAnsi="Helvetica" w:cs="Times New Roman"/>
                <w:color w:val="000000"/>
                <w:sz w:val="24"/>
                <w:szCs w:val="24"/>
              </w:rPr>
              <w:t>0.53)</w:t>
            </w:r>
          </w:p>
        </w:tc>
      </w:tr>
      <w:tr w:rsidR="00967C7D" w:rsidRPr="00F003D4" w14:paraId="57C9FC71" w14:textId="77777777" w:rsidTr="00967C7D">
        <w:tc>
          <w:tcPr>
            <w:tcW w:w="1368" w:type="dxa"/>
            <w:vAlign w:val="bottom"/>
          </w:tcPr>
          <w:p w14:paraId="3AB06522" w14:textId="41B97DBB"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1010-1011</w:t>
            </w:r>
          </w:p>
        </w:tc>
        <w:tc>
          <w:tcPr>
            <w:tcW w:w="2880" w:type="dxa"/>
            <w:vAlign w:val="bottom"/>
          </w:tcPr>
          <w:p w14:paraId="1C249AA7" w14:textId="04195391" w:rsidR="00EE04D3" w:rsidRPr="00F003D4" w:rsidRDefault="00EE04D3" w:rsidP="00ED062B">
            <w:pPr>
              <w:rPr>
                <w:rFonts w:ascii="Helvetica" w:hAnsi="Helvetica"/>
                <w:b/>
                <w:sz w:val="24"/>
                <w:szCs w:val="24"/>
              </w:rPr>
            </w:pPr>
          </w:p>
        </w:tc>
        <w:tc>
          <w:tcPr>
            <w:tcW w:w="1620" w:type="dxa"/>
            <w:vAlign w:val="bottom"/>
          </w:tcPr>
          <w:p w14:paraId="434DAF37" w14:textId="69BE6E9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1010-0010</w:t>
            </w:r>
          </w:p>
        </w:tc>
        <w:tc>
          <w:tcPr>
            <w:tcW w:w="2988" w:type="dxa"/>
            <w:vAlign w:val="bottom"/>
          </w:tcPr>
          <w:p w14:paraId="1647B3D0" w14:textId="49A574AA" w:rsidR="00EE04D3" w:rsidRPr="00F003D4" w:rsidRDefault="00EE04D3" w:rsidP="00ED062B">
            <w:pPr>
              <w:rPr>
                <w:rFonts w:ascii="Helvetica" w:eastAsia="Times New Roman" w:hAnsi="Helvetica" w:cs="Times New Roman"/>
                <w:color w:val="000000"/>
                <w:sz w:val="24"/>
                <w:szCs w:val="24"/>
              </w:rPr>
            </w:pPr>
          </w:p>
        </w:tc>
      </w:tr>
      <w:tr w:rsidR="00967C7D" w:rsidRPr="00F003D4" w14:paraId="5C744928" w14:textId="77777777" w:rsidTr="00967C7D">
        <w:tc>
          <w:tcPr>
            <w:tcW w:w="1368" w:type="dxa"/>
            <w:vAlign w:val="bottom"/>
          </w:tcPr>
          <w:p w14:paraId="7AE658A2" w14:textId="304F5ED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1001-1101</w:t>
            </w:r>
          </w:p>
        </w:tc>
        <w:tc>
          <w:tcPr>
            <w:tcW w:w="2880" w:type="dxa"/>
            <w:vAlign w:val="bottom"/>
          </w:tcPr>
          <w:p w14:paraId="71E33A08" w14:textId="77777777" w:rsidR="00EE04D3" w:rsidRPr="00F003D4" w:rsidRDefault="00EE04D3" w:rsidP="00ED062B">
            <w:pPr>
              <w:rPr>
                <w:rFonts w:ascii="Helvetica" w:hAnsi="Helvetica"/>
                <w:b/>
                <w:sz w:val="24"/>
                <w:szCs w:val="24"/>
              </w:rPr>
            </w:pPr>
          </w:p>
        </w:tc>
        <w:tc>
          <w:tcPr>
            <w:tcW w:w="1620" w:type="dxa"/>
            <w:vAlign w:val="bottom"/>
          </w:tcPr>
          <w:p w14:paraId="3536366C" w14:textId="4F4F445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1001-1000</w:t>
            </w:r>
          </w:p>
        </w:tc>
        <w:tc>
          <w:tcPr>
            <w:tcW w:w="2988" w:type="dxa"/>
            <w:vAlign w:val="bottom"/>
          </w:tcPr>
          <w:p w14:paraId="7BD2AE43" w14:textId="2EFCAFC5"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CEC</w:t>
            </w:r>
            <w:proofErr w:type="gramStart"/>
            <w:r w:rsidRPr="00F003D4">
              <w:rPr>
                <w:rFonts w:ascii="Helvetica" w:eastAsia="Times New Roman" w:hAnsi="Helvetica" w:cs="Times New Roman"/>
                <w:color w:val="000000"/>
                <w:sz w:val="24"/>
                <w:szCs w:val="24"/>
              </w:rPr>
              <w:t>,CPR,CTT</w:t>
            </w:r>
            <w:proofErr w:type="gramEnd"/>
            <w:r w:rsidRPr="00F003D4">
              <w:rPr>
                <w:rFonts w:ascii="Helvetica" w:eastAsia="Times New Roman" w:hAnsi="Helvetica" w:cs="Times New Roman"/>
                <w:color w:val="000000"/>
                <w:sz w:val="24"/>
                <w:szCs w:val="24"/>
              </w:rPr>
              <w:t>(0.56)</w:t>
            </w:r>
          </w:p>
        </w:tc>
      </w:tr>
      <w:tr w:rsidR="00967C7D" w:rsidRPr="00F003D4" w14:paraId="6D9A5A72" w14:textId="77777777" w:rsidTr="00967C7D">
        <w:tc>
          <w:tcPr>
            <w:tcW w:w="1368" w:type="dxa"/>
            <w:vAlign w:val="bottom"/>
          </w:tcPr>
          <w:p w14:paraId="74277771" w14:textId="4156A974"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1001-1011</w:t>
            </w:r>
          </w:p>
        </w:tc>
        <w:tc>
          <w:tcPr>
            <w:tcW w:w="2880" w:type="dxa"/>
            <w:vAlign w:val="bottom"/>
          </w:tcPr>
          <w:p w14:paraId="291E2A2E" w14:textId="77777777" w:rsidR="00EE04D3" w:rsidRPr="00F003D4" w:rsidRDefault="00EE04D3" w:rsidP="00ED062B">
            <w:pPr>
              <w:rPr>
                <w:rFonts w:ascii="Helvetica" w:hAnsi="Helvetica"/>
                <w:b/>
                <w:sz w:val="24"/>
                <w:szCs w:val="24"/>
              </w:rPr>
            </w:pPr>
          </w:p>
        </w:tc>
        <w:tc>
          <w:tcPr>
            <w:tcW w:w="1620" w:type="dxa"/>
            <w:vAlign w:val="bottom"/>
          </w:tcPr>
          <w:p w14:paraId="0544F191" w14:textId="4DE28FD5"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1001-0001</w:t>
            </w:r>
          </w:p>
        </w:tc>
        <w:tc>
          <w:tcPr>
            <w:tcW w:w="2988" w:type="dxa"/>
            <w:vAlign w:val="bottom"/>
          </w:tcPr>
          <w:p w14:paraId="40F40CC3" w14:textId="3D3C94CC" w:rsidR="00EE04D3" w:rsidRPr="00F003D4" w:rsidRDefault="00EE04D3" w:rsidP="00ED062B">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CEC(</w:t>
            </w:r>
            <w:proofErr w:type="gramEnd"/>
            <w:r w:rsidRPr="00F003D4">
              <w:rPr>
                <w:rFonts w:ascii="Helvetica" w:eastAsia="Times New Roman" w:hAnsi="Helvetica" w:cs="Times New Roman"/>
                <w:color w:val="000000"/>
                <w:sz w:val="24"/>
                <w:szCs w:val="24"/>
              </w:rPr>
              <w:t>0.97),CPR</w:t>
            </w:r>
          </w:p>
        </w:tc>
      </w:tr>
      <w:tr w:rsidR="00967C7D" w:rsidRPr="00F003D4" w14:paraId="4B05A35A" w14:textId="77777777" w:rsidTr="00967C7D">
        <w:tc>
          <w:tcPr>
            <w:tcW w:w="1368" w:type="dxa"/>
            <w:vAlign w:val="bottom"/>
          </w:tcPr>
          <w:p w14:paraId="558CBDCD" w14:textId="25E9AC3C"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0110-1110</w:t>
            </w:r>
          </w:p>
        </w:tc>
        <w:tc>
          <w:tcPr>
            <w:tcW w:w="2880" w:type="dxa"/>
            <w:vAlign w:val="bottom"/>
          </w:tcPr>
          <w:p w14:paraId="135A3B04" w14:textId="10814960"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CEC</w:t>
            </w:r>
            <w:proofErr w:type="gramStart"/>
            <w:r w:rsidRPr="00F003D4">
              <w:rPr>
                <w:rFonts w:ascii="Helvetica" w:eastAsia="Times New Roman" w:hAnsi="Helvetica" w:cs="Times New Roman"/>
                <w:color w:val="000000"/>
                <w:sz w:val="24"/>
                <w:szCs w:val="24"/>
              </w:rPr>
              <w:t>,CRO,FEP</w:t>
            </w:r>
            <w:proofErr w:type="gramEnd"/>
            <w:r w:rsidRPr="00F003D4">
              <w:rPr>
                <w:rFonts w:ascii="Helvetica" w:eastAsia="Times New Roman" w:hAnsi="Helvetica" w:cs="Times New Roman"/>
                <w:color w:val="000000"/>
                <w:sz w:val="24"/>
                <w:szCs w:val="24"/>
              </w:rPr>
              <w:t>(1.0)</w:t>
            </w:r>
          </w:p>
        </w:tc>
        <w:tc>
          <w:tcPr>
            <w:tcW w:w="1620" w:type="dxa"/>
            <w:vAlign w:val="bottom"/>
          </w:tcPr>
          <w:p w14:paraId="0796BE41" w14:textId="580CE3D5"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0110-0100</w:t>
            </w:r>
          </w:p>
        </w:tc>
        <w:tc>
          <w:tcPr>
            <w:tcW w:w="2988" w:type="dxa"/>
            <w:vAlign w:val="bottom"/>
          </w:tcPr>
          <w:p w14:paraId="3D0D8720" w14:textId="245CEA39"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CEC</w:t>
            </w:r>
            <w:proofErr w:type="gramStart"/>
            <w:r w:rsidRPr="00F003D4">
              <w:rPr>
                <w:rFonts w:ascii="Helvetica" w:eastAsia="Times New Roman" w:hAnsi="Helvetica" w:cs="Times New Roman"/>
                <w:color w:val="000000"/>
                <w:sz w:val="24"/>
                <w:szCs w:val="24"/>
              </w:rPr>
              <w:t>,CRO,TZP</w:t>
            </w:r>
            <w:proofErr w:type="gramEnd"/>
            <w:r w:rsidRPr="00F003D4">
              <w:rPr>
                <w:rFonts w:ascii="Helvetica" w:eastAsia="Times New Roman" w:hAnsi="Helvetica" w:cs="Times New Roman"/>
                <w:color w:val="000000"/>
                <w:sz w:val="24"/>
                <w:szCs w:val="24"/>
              </w:rPr>
              <w:t>(1.0)</w:t>
            </w:r>
          </w:p>
        </w:tc>
      </w:tr>
      <w:tr w:rsidR="00967C7D" w:rsidRPr="00F003D4" w14:paraId="2931FA8C" w14:textId="77777777" w:rsidTr="00967C7D">
        <w:tc>
          <w:tcPr>
            <w:tcW w:w="1368" w:type="dxa"/>
            <w:vAlign w:val="bottom"/>
          </w:tcPr>
          <w:p w14:paraId="32588D89" w14:textId="55FCD98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0110-0111</w:t>
            </w:r>
          </w:p>
        </w:tc>
        <w:tc>
          <w:tcPr>
            <w:tcW w:w="2880" w:type="dxa"/>
            <w:vAlign w:val="bottom"/>
          </w:tcPr>
          <w:p w14:paraId="0A3A9272" w14:textId="60310875" w:rsidR="00EE04D3" w:rsidRPr="00F003D4" w:rsidRDefault="00EE04D3" w:rsidP="00ED062B">
            <w:pPr>
              <w:rPr>
                <w:rFonts w:ascii="Helvetica" w:hAnsi="Helvetica"/>
                <w:b/>
                <w:sz w:val="24"/>
                <w:szCs w:val="24"/>
              </w:rPr>
            </w:pPr>
          </w:p>
        </w:tc>
        <w:tc>
          <w:tcPr>
            <w:tcW w:w="1620" w:type="dxa"/>
            <w:vAlign w:val="bottom"/>
          </w:tcPr>
          <w:p w14:paraId="0410D272" w14:textId="2DD10D32"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0110-0010</w:t>
            </w:r>
          </w:p>
        </w:tc>
        <w:tc>
          <w:tcPr>
            <w:tcW w:w="2988" w:type="dxa"/>
            <w:vAlign w:val="bottom"/>
          </w:tcPr>
          <w:p w14:paraId="14660747" w14:textId="47F407F0" w:rsidR="00EE04D3" w:rsidRPr="00F003D4" w:rsidRDefault="00EE04D3" w:rsidP="00ED062B">
            <w:pPr>
              <w:rPr>
                <w:rFonts w:ascii="Helvetica" w:eastAsia="Times New Roman" w:hAnsi="Helvetica" w:cs="Times New Roman"/>
                <w:color w:val="000000"/>
                <w:sz w:val="24"/>
                <w:szCs w:val="24"/>
              </w:rPr>
            </w:pPr>
          </w:p>
        </w:tc>
      </w:tr>
      <w:tr w:rsidR="00967C7D" w:rsidRPr="00F003D4" w14:paraId="024E3277" w14:textId="77777777" w:rsidTr="00967C7D">
        <w:tc>
          <w:tcPr>
            <w:tcW w:w="1368" w:type="dxa"/>
            <w:vAlign w:val="bottom"/>
          </w:tcPr>
          <w:p w14:paraId="7D6598D5" w14:textId="1A7A96E4"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0101-1101</w:t>
            </w:r>
          </w:p>
        </w:tc>
        <w:tc>
          <w:tcPr>
            <w:tcW w:w="2880" w:type="dxa"/>
            <w:vAlign w:val="bottom"/>
          </w:tcPr>
          <w:p w14:paraId="3DA52AA0" w14:textId="6BFB7015"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w:t>
            </w:r>
          </w:p>
        </w:tc>
        <w:tc>
          <w:tcPr>
            <w:tcW w:w="1620" w:type="dxa"/>
            <w:vAlign w:val="bottom"/>
          </w:tcPr>
          <w:p w14:paraId="046110B9" w14:textId="4E24CF6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0101-0100</w:t>
            </w:r>
          </w:p>
        </w:tc>
        <w:tc>
          <w:tcPr>
            <w:tcW w:w="2988" w:type="dxa"/>
            <w:vAlign w:val="bottom"/>
          </w:tcPr>
          <w:p w14:paraId="1ACB3F75" w14:textId="2C572EE1" w:rsidR="00EE04D3" w:rsidRPr="00F003D4" w:rsidRDefault="00EE04D3" w:rsidP="00ED062B">
            <w:pPr>
              <w:rPr>
                <w:rFonts w:ascii="Helvetica" w:eastAsia="Times New Roman" w:hAnsi="Helvetica" w:cs="Times New Roman"/>
                <w:color w:val="000000"/>
                <w:sz w:val="24"/>
                <w:szCs w:val="24"/>
              </w:rPr>
            </w:pPr>
          </w:p>
        </w:tc>
      </w:tr>
      <w:tr w:rsidR="00967C7D" w:rsidRPr="00F003D4" w14:paraId="608C064B" w14:textId="77777777" w:rsidTr="00967C7D">
        <w:tc>
          <w:tcPr>
            <w:tcW w:w="1368" w:type="dxa"/>
            <w:vAlign w:val="bottom"/>
          </w:tcPr>
          <w:p w14:paraId="0CF2B33C" w14:textId="1DD8F993"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0101-0111</w:t>
            </w:r>
          </w:p>
        </w:tc>
        <w:tc>
          <w:tcPr>
            <w:tcW w:w="2880" w:type="dxa"/>
            <w:vAlign w:val="bottom"/>
          </w:tcPr>
          <w:p w14:paraId="55D2BA86" w14:textId="27EB5100" w:rsidR="00EE04D3" w:rsidRPr="00F003D4" w:rsidRDefault="00EE04D3" w:rsidP="00ED062B">
            <w:pPr>
              <w:rPr>
                <w:rFonts w:ascii="Helvetica" w:hAnsi="Helvetica"/>
                <w:b/>
                <w:sz w:val="24"/>
                <w:szCs w:val="24"/>
              </w:rPr>
            </w:pPr>
          </w:p>
        </w:tc>
        <w:tc>
          <w:tcPr>
            <w:tcW w:w="1620" w:type="dxa"/>
            <w:vAlign w:val="bottom"/>
          </w:tcPr>
          <w:p w14:paraId="104A7A38" w14:textId="53481535"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0101-0001</w:t>
            </w:r>
          </w:p>
        </w:tc>
        <w:tc>
          <w:tcPr>
            <w:tcW w:w="2988" w:type="dxa"/>
            <w:vAlign w:val="bottom"/>
          </w:tcPr>
          <w:p w14:paraId="143F6ED8" w14:textId="0F626C9F"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AM</w:t>
            </w:r>
          </w:p>
        </w:tc>
      </w:tr>
      <w:tr w:rsidR="00967C7D" w:rsidRPr="00F003D4" w14:paraId="22CDB1FF" w14:textId="77777777" w:rsidTr="00967C7D">
        <w:tc>
          <w:tcPr>
            <w:tcW w:w="1368" w:type="dxa"/>
            <w:vAlign w:val="bottom"/>
          </w:tcPr>
          <w:p w14:paraId="76DA636E" w14:textId="35BE08F4"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0011-1011</w:t>
            </w:r>
          </w:p>
        </w:tc>
        <w:tc>
          <w:tcPr>
            <w:tcW w:w="2880" w:type="dxa"/>
            <w:vAlign w:val="bottom"/>
          </w:tcPr>
          <w:p w14:paraId="33255A4A" w14:textId="566A497D"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SAM(</w:t>
            </w:r>
            <w:proofErr w:type="gramEnd"/>
            <w:r w:rsidRPr="00F003D4">
              <w:rPr>
                <w:rFonts w:ascii="Helvetica" w:eastAsia="Times New Roman" w:hAnsi="Helvetica" w:cs="Times New Roman"/>
                <w:color w:val="000000"/>
                <w:sz w:val="24"/>
                <w:szCs w:val="24"/>
              </w:rPr>
              <w:t>1.0)</w:t>
            </w:r>
          </w:p>
        </w:tc>
        <w:tc>
          <w:tcPr>
            <w:tcW w:w="1620" w:type="dxa"/>
            <w:vAlign w:val="bottom"/>
          </w:tcPr>
          <w:p w14:paraId="3B058EF1" w14:textId="6DF77B9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0011-0010</w:t>
            </w:r>
          </w:p>
        </w:tc>
        <w:tc>
          <w:tcPr>
            <w:tcW w:w="2988" w:type="dxa"/>
            <w:vAlign w:val="bottom"/>
          </w:tcPr>
          <w:p w14:paraId="5F498705" w14:textId="4A4C57AC" w:rsidR="00EE04D3" w:rsidRPr="00F003D4" w:rsidRDefault="00EE04D3" w:rsidP="00ED062B">
            <w:pPr>
              <w:rPr>
                <w:rFonts w:ascii="Helvetica" w:eastAsia="Times New Roman" w:hAnsi="Helvetica" w:cs="Times New Roman"/>
                <w:color w:val="000000"/>
                <w:sz w:val="24"/>
                <w:szCs w:val="24"/>
              </w:rPr>
            </w:pPr>
          </w:p>
        </w:tc>
      </w:tr>
      <w:tr w:rsidR="00967C7D" w:rsidRPr="00F003D4" w14:paraId="03F349E3" w14:textId="77777777" w:rsidTr="00967C7D">
        <w:tc>
          <w:tcPr>
            <w:tcW w:w="1368" w:type="dxa"/>
            <w:vAlign w:val="bottom"/>
          </w:tcPr>
          <w:p w14:paraId="48323BAF" w14:textId="4D07481A"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0011-0111</w:t>
            </w:r>
          </w:p>
        </w:tc>
        <w:tc>
          <w:tcPr>
            <w:tcW w:w="2880" w:type="dxa"/>
            <w:vAlign w:val="bottom"/>
          </w:tcPr>
          <w:p w14:paraId="4A287D51" w14:textId="2B65F3E0" w:rsidR="00EE04D3" w:rsidRPr="00F003D4" w:rsidRDefault="00EE04D3" w:rsidP="00ED062B">
            <w:pPr>
              <w:rPr>
                <w:rFonts w:ascii="Helvetica" w:hAnsi="Helvetica"/>
                <w:b/>
                <w:sz w:val="24"/>
                <w:szCs w:val="24"/>
              </w:rPr>
            </w:pPr>
          </w:p>
        </w:tc>
        <w:tc>
          <w:tcPr>
            <w:tcW w:w="1620" w:type="dxa"/>
            <w:vAlign w:val="bottom"/>
          </w:tcPr>
          <w:p w14:paraId="0E5C76FA" w14:textId="7F4487D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0011-0001</w:t>
            </w:r>
          </w:p>
        </w:tc>
        <w:tc>
          <w:tcPr>
            <w:tcW w:w="2988" w:type="dxa"/>
            <w:vAlign w:val="bottom"/>
          </w:tcPr>
          <w:p w14:paraId="0C4D138A" w14:textId="031B6A19"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SAM</w:t>
            </w:r>
          </w:p>
        </w:tc>
      </w:tr>
      <w:tr w:rsidR="00967C7D" w:rsidRPr="00F003D4" w14:paraId="73BB2ED5" w14:textId="77777777" w:rsidTr="00967C7D">
        <w:tc>
          <w:tcPr>
            <w:tcW w:w="1368" w:type="dxa"/>
            <w:vAlign w:val="bottom"/>
          </w:tcPr>
          <w:p w14:paraId="27663826" w14:textId="220143F5"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1110-1111</w:t>
            </w:r>
          </w:p>
        </w:tc>
        <w:tc>
          <w:tcPr>
            <w:tcW w:w="2880" w:type="dxa"/>
            <w:vAlign w:val="bottom"/>
          </w:tcPr>
          <w:p w14:paraId="1784C381" w14:textId="2598D27E"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AMC</w:t>
            </w:r>
            <w:proofErr w:type="gramStart"/>
            <w:r w:rsidRPr="00F003D4">
              <w:rPr>
                <w:rFonts w:ascii="Helvetica" w:eastAsia="Times New Roman" w:hAnsi="Helvetica" w:cs="Times New Roman"/>
                <w:color w:val="000000"/>
                <w:sz w:val="24"/>
                <w:szCs w:val="24"/>
              </w:rPr>
              <w:t>,AMP,AM,CPD,CRO,CTT,CXM,FEP,SAM</w:t>
            </w:r>
            <w:proofErr w:type="gramEnd"/>
            <w:r w:rsidRPr="00F003D4">
              <w:rPr>
                <w:rFonts w:ascii="Helvetica" w:eastAsia="Times New Roman" w:hAnsi="Helvetica" w:cs="Times New Roman"/>
                <w:color w:val="000000"/>
                <w:sz w:val="24"/>
                <w:szCs w:val="24"/>
              </w:rPr>
              <w:t>(1.0),ZOX</w:t>
            </w:r>
          </w:p>
        </w:tc>
        <w:tc>
          <w:tcPr>
            <w:tcW w:w="1620" w:type="dxa"/>
            <w:vAlign w:val="bottom"/>
          </w:tcPr>
          <w:p w14:paraId="5B4CDA18" w14:textId="2BD12AA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1000-0000</w:t>
            </w:r>
          </w:p>
        </w:tc>
        <w:tc>
          <w:tcPr>
            <w:tcW w:w="2988" w:type="dxa"/>
            <w:vAlign w:val="bottom"/>
          </w:tcPr>
          <w:p w14:paraId="2E57A755" w14:textId="1D61B9E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AM</w:t>
            </w:r>
            <w:proofErr w:type="gramStart"/>
            <w:r w:rsidRPr="00F003D4">
              <w:rPr>
                <w:rFonts w:ascii="Helvetica" w:eastAsia="Times New Roman" w:hAnsi="Helvetica" w:cs="Times New Roman"/>
                <w:color w:val="000000"/>
                <w:sz w:val="24"/>
                <w:szCs w:val="24"/>
              </w:rPr>
              <w:t>,CPR</w:t>
            </w:r>
            <w:proofErr w:type="gramEnd"/>
            <w:r w:rsidRPr="00F003D4">
              <w:rPr>
                <w:rFonts w:ascii="Helvetica" w:eastAsia="Times New Roman" w:hAnsi="Helvetica" w:cs="Times New Roman"/>
                <w:color w:val="000000"/>
                <w:sz w:val="24"/>
                <w:szCs w:val="24"/>
              </w:rPr>
              <w:t>(1.0)</w:t>
            </w:r>
          </w:p>
        </w:tc>
      </w:tr>
      <w:tr w:rsidR="00967C7D" w:rsidRPr="00F003D4" w14:paraId="19401A60" w14:textId="77777777" w:rsidTr="00967C7D">
        <w:tc>
          <w:tcPr>
            <w:tcW w:w="1368" w:type="dxa"/>
            <w:vAlign w:val="bottom"/>
          </w:tcPr>
          <w:p w14:paraId="6F00A21A" w14:textId="213F4052"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1101-1111</w:t>
            </w:r>
          </w:p>
        </w:tc>
        <w:tc>
          <w:tcPr>
            <w:tcW w:w="2880" w:type="dxa"/>
            <w:vAlign w:val="bottom"/>
          </w:tcPr>
          <w:p w14:paraId="0657C20D" w14:textId="397EFEE3"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FEP(</w:t>
            </w:r>
            <w:proofErr w:type="gramEnd"/>
            <w:r w:rsidRPr="00F003D4">
              <w:rPr>
                <w:rFonts w:ascii="Helvetica" w:eastAsia="Times New Roman" w:hAnsi="Helvetica" w:cs="Times New Roman"/>
                <w:color w:val="000000"/>
                <w:sz w:val="24"/>
                <w:szCs w:val="24"/>
              </w:rPr>
              <w:t>1.0),SAM(1.0)</w:t>
            </w:r>
          </w:p>
        </w:tc>
        <w:tc>
          <w:tcPr>
            <w:tcW w:w="1620" w:type="dxa"/>
            <w:vAlign w:val="bottom"/>
          </w:tcPr>
          <w:p w14:paraId="6FBC10E9" w14:textId="588253AE"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0100-0000</w:t>
            </w:r>
          </w:p>
        </w:tc>
        <w:tc>
          <w:tcPr>
            <w:tcW w:w="2988" w:type="dxa"/>
            <w:vAlign w:val="bottom"/>
          </w:tcPr>
          <w:p w14:paraId="1CE1B096" w14:textId="624B84C6" w:rsidR="00EE04D3" w:rsidRPr="00F003D4" w:rsidRDefault="00EE04D3" w:rsidP="00ED062B">
            <w:pPr>
              <w:rPr>
                <w:rFonts w:ascii="Helvetica" w:eastAsia="Times New Roman" w:hAnsi="Helvetica" w:cs="Times New Roman"/>
                <w:color w:val="000000"/>
                <w:sz w:val="24"/>
                <w:szCs w:val="24"/>
              </w:rPr>
            </w:pPr>
            <w:proofErr w:type="gramStart"/>
            <w:r w:rsidRPr="00F003D4">
              <w:rPr>
                <w:rFonts w:ascii="Helvetica" w:eastAsia="Times New Roman" w:hAnsi="Helvetica" w:cs="Times New Roman"/>
                <w:color w:val="000000"/>
                <w:sz w:val="24"/>
                <w:szCs w:val="24"/>
              </w:rPr>
              <w:t>AM(</w:t>
            </w:r>
            <w:proofErr w:type="gramEnd"/>
            <w:r w:rsidRPr="00F003D4">
              <w:rPr>
                <w:rFonts w:ascii="Helvetica" w:eastAsia="Times New Roman" w:hAnsi="Helvetica" w:cs="Times New Roman"/>
                <w:color w:val="000000"/>
                <w:sz w:val="24"/>
                <w:szCs w:val="24"/>
              </w:rPr>
              <w:t>0.44)</w:t>
            </w:r>
          </w:p>
        </w:tc>
      </w:tr>
      <w:tr w:rsidR="00967C7D" w:rsidRPr="00F003D4" w14:paraId="171D4818" w14:textId="77777777" w:rsidTr="00967C7D">
        <w:tc>
          <w:tcPr>
            <w:tcW w:w="1368" w:type="dxa"/>
            <w:vAlign w:val="bottom"/>
          </w:tcPr>
          <w:p w14:paraId="4B408AF9" w14:textId="32FC8D88"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1011-1111</w:t>
            </w:r>
          </w:p>
        </w:tc>
        <w:tc>
          <w:tcPr>
            <w:tcW w:w="2880" w:type="dxa"/>
            <w:vAlign w:val="bottom"/>
          </w:tcPr>
          <w:p w14:paraId="062051D8" w14:textId="14AA626C" w:rsidR="00EE04D3" w:rsidRPr="00F003D4" w:rsidRDefault="00EE04D3" w:rsidP="00ED062B">
            <w:pPr>
              <w:rPr>
                <w:rFonts w:ascii="Helvetica" w:hAnsi="Helvetica"/>
                <w:b/>
                <w:sz w:val="24"/>
                <w:szCs w:val="24"/>
              </w:rPr>
            </w:pPr>
            <w:r w:rsidRPr="00F003D4">
              <w:rPr>
                <w:rFonts w:ascii="Helvetica" w:eastAsia="Times New Roman" w:hAnsi="Helvetica" w:cs="Times New Roman"/>
                <w:color w:val="000000"/>
                <w:sz w:val="24"/>
                <w:szCs w:val="24"/>
              </w:rPr>
              <w:t>AM</w:t>
            </w:r>
          </w:p>
        </w:tc>
        <w:tc>
          <w:tcPr>
            <w:tcW w:w="1620" w:type="dxa"/>
            <w:vAlign w:val="bottom"/>
          </w:tcPr>
          <w:p w14:paraId="20F087B7" w14:textId="637DBF51"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0010-0000</w:t>
            </w:r>
          </w:p>
        </w:tc>
        <w:tc>
          <w:tcPr>
            <w:tcW w:w="2988" w:type="dxa"/>
            <w:vAlign w:val="bottom"/>
          </w:tcPr>
          <w:p w14:paraId="46932C74" w14:textId="6A217AF0" w:rsidR="00EE04D3" w:rsidRPr="00F003D4" w:rsidRDefault="00EE04D3" w:rsidP="00ED062B">
            <w:pPr>
              <w:rPr>
                <w:rFonts w:ascii="Helvetica" w:eastAsia="Times New Roman" w:hAnsi="Helvetica" w:cs="Times New Roman"/>
                <w:color w:val="000000"/>
                <w:sz w:val="24"/>
                <w:szCs w:val="24"/>
              </w:rPr>
            </w:pPr>
          </w:p>
        </w:tc>
      </w:tr>
      <w:tr w:rsidR="00967C7D" w:rsidRPr="00F003D4" w14:paraId="4E014D43" w14:textId="77777777" w:rsidTr="00967C7D">
        <w:tc>
          <w:tcPr>
            <w:tcW w:w="1368" w:type="dxa"/>
            <w:vAlign w:val="bottom"/>
          </w:tcPr>
          <w:p w14:paraId="59636E0D" w14:textId="4EC2975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0111-1111</w:t>
            </w:r>
          </w:p>
        </w:tc>
        <w:tc>
          <w:tcPr>
            <w:tcW w:w="2880" w:type="dxa"/>
            <w:vAlign w:val="bottom"/>
          </w:tcPr>
          <w:p w14:paraId="5681BE71" w14:textId="757AC193" w:rsidR="00EE04D3" w:rsidRPr="00F003D4" w:rsidRDefault="00EE04D3" w:rsidP="00ED062B">
            <w:pPr>
              <w:rPr>
                <w:rFonts w:ascii="Helvetica" w:hAnsi="Helvetica"/>
                <w:b/>
                <w:sz w:val="24"/>
                <w:szCs w:val="24"/>
              </w:rPr>
            </w:pPr>
            <w:proofErr w:type="gramStart"/>
            <w:r w:rsidRPr="00F003D4">
              <w:rPr>
                <w:rFonts w:ascii="Helvetica" w:eastAsia="Times New Roman" w:hAnsi="Helvetica" w:cs="Times New Roman"/>
                <w:color w:val="000000"/>
                <w:sz w:val="24"/>
                <w:szCs w:val="24"/>
              </w:rPr>
              <w:t>CPD(</w:t>
            </w:r>
            <w:proofErr w:type="gramEnd"/>
            <w:r w:rsidRPr="00F003D4">
              <w:rPr>
                <w:rFonts w:ascii="Helvetica" w:eastAsia="Times New Roman" w:hAnsi="Helvetica" w:cs="Times New Roman"/>
                <w:color w:val="000000"/>
                <w:sz w:val="24"/>
                <w:szCs w:val="24"/>
              </w:rPr>
              <w:t>1.0)</w:t>
            </w:r>
          </w:p>
        </w:tc>
        <w:tc>
          <w:tcPr>
            <w:tcW w:w="1620" w:type="dxa"/>
            <w:vAlign w:val="bottom"/>
          </w:tcPr>
          <w:p w14:paraId="4A73C719" w14:textId="037BE607"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0001-0000</w:t>
            </w:r>
          </w:p>
        </w:tc>
        <w:tc>
          <w:tcPr>
            <w:tcW w:w="2988" w:type="dxa"/>
            <w:vAlign w:val="bottom"/>
          </w:tcPr>
          <w:p w14:paraId="56A9DFF3" w14:textId="4334475A" w:rsidR="00EE04D3" w:rsidRPr="00F003D4" w:rsidRDefault="00EE04D3" w:rsidP="00ED062B">
            <w:pPr>
              <w:rPr>
                <w:rFonts w:ascii="Helvetica" w:eastAsia="Times New Roman" w:hAnsi="Helvetica" w:cs="Times New Roman"/>
                <w:color w:val="000000"/>
                <w:sz w:val="24"/>
                <w:szCs w:val="24"/>
              </w:rPr>
            </w:pPr>
            <w:r w:rsidRPr="00F003D4">
              <w:rPr>
                <w:rFonts w:ascii="Helvetica" w:eastAsia="Times New Roman" w:hAnsi="Helvetica" w:cs="Times New Roman"/>
                <w:color w:val="000000"/>
                <w:sz w:val="24"/>
                <w:szCs w:val="24"/>
              </w:rPr>
              <w:t>CPR</w:t>
            </w:r>
          </w:p>
        </w:tc>
      </w:tr>
    </w:tbl>
    <w:p w14:paraId="113A4747" w14:textId="002D1B39" w:rsidR="00116576" w:rsidRDefault="00116576" w:rsidP="007440DA">
      <w:pPr>
        <w:rPr>
          <w:ins w:id="240" w:author="Miriam Barlow" w:date="2014-05-03T16:03:00Z"/>
          <w:rFonts w:ascii="Helvetica" w:hAnsi="Helvetica"/>
          <w:b/>
        </w:rPr>
      </w:pPr>
      <w:ins w:id="241" w:author="Miriam Barlow" w:date="2014-05-03T16:03:00Z">
        <w:r>
          <w:rPr>
            <w:rFonts w:ascii="Helvetica" w:hAnsi="Helvetica"/>
            <w:b/>
          </w:rPr>
          <w:t xml:space="preserve">Table 10. We will create a table similar to Table 9, but for 6 step paths.  </w:t>
        </w:r>
      </w:ins>
    </w:p>
    <w:p w14:paraId="71CA7D12" w14:textId="77777777" w:rsidR="00116576" w:rsidRDefault="00116576" w:rsidP="007440DA">
      <w:pPr>
        <w:rPr>
          <w:ins w:id="242" w:author="Miriam Barlow" w:date="2014-05-03T16:03:00Z"/>
          <w:rFonts w:ascii="Helvetica" w:hAnsi="Helvetica"/>
          <w:b/>
        </w:rPr>
      </w:pPr>
    </w:p>
    <w:p w14:paraId="65D36A66" w14:textId="0DCEF40B" w:rsidR="00116576" w:rsidRDefault="00116576" w:rsidP="007440DA">
      <w:pPr>
        <w:rPr>
          <w:ins w:id="243" w:author="Miriam Barlow" w:date="2014-05-03T16:04:00Z"/>
          <w:rFonts w:ascii="Helvetica" w:hAnsi="Helvetica"/>
          <w:b/>
        </w:rPr>
      </w:pPr>
      <w:ins w:id="244" w:author="Miriam Barlow" w:date="2014-05-03T16:04:00Z">
        <w:r>
          <w:rPr>
            <w:rFonts w:ascii="Helvetica" w:hAnsi="Helvetica"/>
            <w:b/>
          </w:rPr>
          <w:t>[</w:t>
        </w:r>
      </w:ins>
      <w:ins w:id="245" w:author="Miriam Barlow" w:date="2014-05-03T16:03:00Z">
        <w:r>
          <w:rPr>
            <w:rFonts w:ascii="Helvetica" w:hAnsi="Helvetica"/>
            <w:b/>
          </w:rPr>
          <w:t>Do we want to leave in both tables, or have only one?</w:t>
        </w:r>
      </w:ins>
      <w:ins w:id="246" w:author="Miriam Barlow" w:date="2014-05-03T16:04:00Z">
        <w:r>
          <w:rPr>
            <w:rFonts w:ascii="Helvetica" w:hAnsi="Helvetica"/>
            <w:b/>
          </w:rPr>
          <w:t>]</w:t>
        </w:r>
      </w:ins>
    </w:p>
    <w:p w14:paraId="5775155F" w14:textId="3DD6A110" w:rsidR="00116576" w:rsidRDefault="00116576" w:rsidP="007440DA">
      <w:pPr>
        <w:rPr>
          <w:ins w:id="247" w:author="Miriam Barlow" w:date="2014-05-03T16:02:00Z"/>
          <w:rFonts w:ascii="Helvetica" w:hAnsi="Helvetica"/>
          <w:b/>
        </w:rPr>
      </w:pPr>
      <w:ins w:id="248" w:author="Miriam Barlow" w:date="2014-05-03T16:04:00Z">
        <w:r>
          <w:rPr>
            <w:rFonts w:ascii="Helvetica" w:hAnsi="Helvetica"/>
            <w:b/>
          </w:rPr>
          <w:t>[Do we want to make tables and figures for all path lengths and include them in supplemental information?]</w:t>
        </w:r>
      </w:ins>
    </w:p>
    <w:p w14:paraId="70C515EF" w14:textId="77777777" w:rsidR="00116576" w:rsidRDefault="00116576">
      <w:pPr>
        <w:rPr>
          <w:ins w:id="249" w:author="Miriam Barlow" w:date="2014-05-03T16:02:00Z"/>
          <w:rFonts w:ascii="Helvetica" w:hAnsi="Helvetica"/>
          <w:b/>
        </w:rPr>
      </w:pPr>
      <w:ins w:id="250" w:author="Miriam Barlow" w:date="2014-05-03T16:02:00Z">
        <w:r>
          <w:rPr>
            <w:rFonts w:ascii="Helvetica" w:hAnsi="Helvetica"/>
            <w:b/>
          </w:rPr>
          <w:br w:type="page"/>
        </w:r>
      </w:ins>
    </w:p>
    <w:p w14:paraId="37FF2B66" w14:textId="03CD29B1" w:rsidR="007440DA" w:rsidRPr="00F003D4" w:rsidRDefault="007440DA" w:rsidP="007440DA">
      <w:pPr>
        <w:rPr>
          <w:rFonts w:ascii="Helvetica" w:hAnsi="Helvetica"/>
          <w:b/>
        </w:rPr>
      </w:pPr>
      <w:r w:rsidRPr="00F003D4">
        <w:rPr>
          <w:rFonts w:ascii="Helvetica" w:hAnsi="Helvetica"/>
          <w:b/>
        </w:rPr>
        <w:t xml:space="preserve">Figure 1 </w:t>
      </w:r>
      <w:r w:rsidR="000470BA" w:rsidRPr="00F003D4">
        <w:rPr>
          <w:rFonts w:ascii="Helvetica" w:hAnsi="Helvetica"/>
          <w:b/>
        </w:rPr>
        <w:t>AMP:</w:t>
      </w:r>
      <w:r w:rsidRPr="00F003D4">
        <w:rPr>
          <w:rFonts w:ascii="Helvetica" w:hAnsi="Helvetica"/>
          <w:b/>
        </w:rPr>
        <w:t xml:space="preserve"> Ampicillin 256 µg/ml</w:t>
      </w:r>
    </w:p>
    <w:p w14:paraId="5330BDB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68E02E7" wp14:editId="71123952">
            <wp:extent cx="5401310" cy="3306445"/>
            <wp:effectExtent l="0" t="0" r="8890" b="0"/>
            <wp:docPr id="1" name="Picture 1" descr="Macintosh HD:Users:miriambarlow:Dropbox:The Geometry of AR (1):Landscapes:AMP8X:AMP8X256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riambarlow:Dropbox:The Geometry of AR (1):Landscapes:AMP8X:AMP8X256Landscape copy.pd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FEA471C" w14:textId="77777777" w:rsidR="007440DA" w:rsidRPr="00F003D4" w:rsidRDefault="007440DA" w:rsidP="007440DA">
      <w:pPr>
        <w:rPr>
          <w:rFonts w:ascii="Helvetica" w:hAnsi="Helvetica"/>
          <w:b/>
        </w:rPr>
      </w:pPr>
    </w:p>
    <w:p w14:paraId="29B6B0CD" w14:textId="0C756027" w:rsidR="007440DA" w:rsidRPr="00F003D4" w:rsidRDefault="007440DA" w:rsidP="007440DA">
      <w:pPr>
        <w:rPr>
          <w:rFonts w:ascii="Helvetica" w:hAnsi="Helvetica"/>
          <w:b/>
        </w:rPr>
      </w:pPr>
      <w:r w:rsidRPr="00F003D4">
        <w:rPr>
          <w:rFonts w:ascii="Helvetica" w:hAnsi="Helvetica"/>
          <w:b/>
        </w:rPr>
        <w:t xml:space="preserve">Figure 2 </w:t>
      </w:r>
      <w:r w:rsidR="00D57007" w:rsidRPr="00F003D4">
        <w:rPr>
          <w:rFonts w:ascii="Helvetica" w:hAnsi="Helvetica"/>
          <w:b/>
        </w:rPr>
        <w:t xml:space="preserve">AM: </w:t>
      </w:r>
      <w:r w:rsidRPr="00F003D4">
        <w:rPr>
          <w:rFonts w:ascii="Helvetica" w:hAnsi="Helvetica"/>
          <w:b/>
        </w:rPr>
        <w:t>Amoxicillin 512 µg/ml</w:t>
      </w:r>
      <w:r w:rsidRPr="00F003D4">
        <w:rPr>
          <w:rFonts w:ascii="Helvetica" w:hAnsi="Helvetica"/>
          <w:b/>
          <w:noProof/>
        </w:rPr>
        <w:drawing>
          <wp:inline distT="0" distB="0" distL="0" distR="0" wp14:anchorId="632E0416" wp14:editId="775F9F39">
            <wp:extent cx="5401310" cy="3306445"/>
            <wp:effectExtent l="0" t="0" r="8890" b="0"/>
            <wp:docPr id="3" name="Picture 3" descr="Macintosh HD:Users:miriambarlow:Dropbox:The Geometry of AR (1):Landscapes:AM:AM5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riambarlow:Dropbox:The Geometry of AR (1):Landscapes:AM:AM512Landscape copy.pd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0A961B7" w14:textId="77777777" w:rsidR="007440DA" w:rsidRPr="00F003D4" w:rsidRDefault="007440DA" w:rsidP="007440DA">
      <w:pPr>
        <w:rPr>
          <w:rFonts w:ascii="Helvetica" w:hAnsi="Helvetica"/>
          <w:b/>
        </w:rPr>
      </w:pPr>
    </w:p>
    <w:p w14:paraId="5D16A0FD" w14:textId="77777777" w:rsidR="007440DA" w:rsidRPr="00F003D4" w:rsidRDefault="007440DA" w:rsidP="007440DA">
      <w:pPr>
        <w:rPr>
          <w:rFonts w:ascii="Helvetica" w:hAnsi="Helvetica"/>
          <w:b/>
        </w:rPr>
      </w:pPr>
      <w:r w:rsidRPr="00F003D4">
        <w:rPr>
          <w:rFonts w:ascii="Helvetica" w:hAnsi="Helvetica"/>
          <w:b/>
        </w:rPr>
        <w:br w:type="page"/>
      </w:r>
    </w:p>
    <w:p w14:paraId="482AFF3F" w14:textId="77777777" w:rsidR="007440DA" w:rsidRPr="00F003D4" w:rsidRDefault="007440DA" w:rsidP="007440DA">
      <w:pPr>
        <w:rPr>
          <w:rFonts w:ascii="Helvetica" w:hAnsi="Helvetica"/>
          <w:b/>
        </w:rPr>
      </w:pPr>
    </w:p>
    <w:p w14:paraId="348EFEF6" w14:textId="0DF671F1" w:rsidR="007440DA" w:rsidRPr="00F003D4" w:rsidRDefault="007440DA" w:rsidP="007440DA">
      <w:pPr>
        <w:rPr>
          <w:rFonts w:ascii="Helvetica" w:hAnsi="Helvetica"/>
          <w:b/>
        </w:rPr>
      </w:pPr>
      <w:r w:rsidRPr="00F003D4">
        <w:rPr>
          <w:rFonts w:ascii="Helvetica" w:hAnsi="Helvetica"/>
          <w:b/>
        </w:rPr>
        <w:t xml:space="preserve">Figure 3 </w:t>
      </w:r>
      <w:r w:rsidR="00D57007" w:rsidRPr="00F003D4">
        <w:rPr>
          <w:rFonts w:ascii="Helvetica" w:hAnsi="Helvetica"/>
          <w:b/>
        </w:rPr>
        <w:t xml:space="preserve">CEC: </w:t>
      </w:r>
      <w:r w:rsidRPr="00F003D4">
        <w:rPr>
          <w:rFonts w:ascii="Helvetica" w:hAnsi="Helvetica"/>
          <w:b/>
        </w:rPr>
        <w:t>Cefaclor 1 µg/ml</w:t>
      </w:r>
    </w:p>
    <w:p w14:paraId="6CD7EC7F"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C48BE" wp14:editId="172F5E64">
            <wp:extent cx="5401310" cy="3306445"/>
            <wp:effectExtent l="0" t="0" r="8890" b="0"/>
            <wp:docPr id="18" name="Picture 18" descr="Macintosh HD:Users:miriambarlow:Dropbox:The Geometry of AR (1):Landscapes:CEC:CEC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riambarlow:Dropbox:The Geometry of AR (1):Landscapes:CEC:CEC1Landscape copy.pd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3298A8C4" w14:textId="427DDFC0" w:rsidR="007440DA" w:rsidRPr="00F003D4" w:rsidRDefault="007440DA" w:rsidP="007440DA">
      <w:pPr>
        <w:rPr>
          <w:rFonts w:ascii="Helvetica" w:hAnsi="Helvetica"/>
          <w:b/>
        </w:rPr>
      </w:pPr>
      <w:r w:rsidRPr="00F003D4">
        <w:rPr>
          <w:rFonts w:ascii="Helvetica" w:hAnsi="Helvetica"/>
          <w:b/>
        </w:rPr>
        <w:t xml:space="preserve">Figure 4 </w:t>
      </w:r>
      <w:r w:rsidR="00D57007" w:rsidRPr="00F003D4">
        <w:rPr>
          <w:rFonts w:ascii="Helvetica" w:hAnsi="Helvetica"/>
          <w:b/>
        </w:rPr>
        <w:t xml:space="preserve">CTX: </w:t>
      </w:r>
      <w:r w:rsidRPr="00F003D4">
        <w:rPr>
          <w:rFonts w:ascii="Helvetica" w:hAnsi="Helvetica"/>
          <w:b/>
        </w:rPr>
        <w:t>Cefotaxime 0.05 µg/ml</w:t>
      </w:r>
    </w:p>
    <w:p w14:paraId="258F3EF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F44F31B" wp14:editId="632EFEF1">
            <wp:extent cx="5401310" cy="3306445"/>
            <wp:effectExtent l="0" t="0" r="8890" b="0"/>
            <wp:docPr id="19" name="Picture 19" descr="Macintosh HD:Users:miriambarlow:Dropbox:The Geometry of AR (1):Landscapes:CTX:CTX0.0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riambarlow:Dropbox:The Geometry of AR (1):Landscapes:CTX:CTX0.05Landscape copy.pd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36E984B" w14:textId="77777777" w:rsidR="007440DA" w:rsidRPr="00F003D4" w:rsidRDefault="007440DA" w:rsidP="007440DA">
      <w:pPr>
        <w:rPr>
          <w:rFonts w:ascii="Helvetica" w:hAnsi="Helvetica"/>
          <w:b/>
        </w:rPr>
      </w:pPr>
      <w:r w:rsidRPr="00F003D4">
        <w:rPr>
          <w:rFonts w:ascii="Helvetica" w:hAnsi="Helvetica"/>
          <w:b/>
        </w:rPr>
        <w:br w:type="page"/>
      </w:r>
    </w:p>
    <w:p w14:paraId="44D52892" w14:textId="71FDA13D" w:rsidR="007440DA" w:rsidRPr="00F003D4" w:rsidRDefault="007440DA" w:rsidP="007440DA">
      <w:pPr>
        <w:rPr>
          <w:rFonts w:ascii="Helvetica" w:hAnsi="Helvetica"/>
          <w:b/>
        </w:rPr>
      </w:pPr>
      <w:r w:rsidRPr="00F003D4">
        <w:rPr>
          <w:rFonts w:ascii="Helvetica" w:hAnsi="Helvetica"/>
          <w:b/>
        </w:rPr>
        <w:t xml:space="preserve">Figure 5 </w:t>
      </w:r>
      <w:r w:rsidR="00D57007" w:rsidRPr="00F003D4">
        <w:rPr>
          <w:rFonts w:ascii="Helvetica" w:hAnsi="Helvetica"/>
          <w:b/>
        </w:rPr>
        <w:t xml:space="preserve">ZOX: </w:t>
      </w:r>
      <w:r w:rsidRPr="00F003D4">
        <w:rPr>
          <w:rFonts w:ascii="Helvetica" w:hAnsi="Helvetica"/>
          <w:b/>
        </w:rPr>
        <w:t>Ceftizoxime 0.03 µg/ml</w:t>
      </w:r>
      <w:r w:rsidRPr="00F003D4">
        <w:rPr>
          <w:rFonts w:ascii="Helvetica" w:hAnsi="Helvetica"/>
          <w:b/>
          <w:noProof/>
        </w:rPr>
        <w:drawing>
          <wp:inline distT="0" distB="0" distL="0" distR="0" wp14:anchorId="1CF73CDE" wp14:editId="53E6D7E8">
            <wp:extent cx="5401310" cy="3306445"/>
            <wp:effectExtent l="0" t="0" r="8890" b="0"/>
            <wp:docPr id="20" name="Picture 20" descr="Macintosh HD:Users:miriambarlow:Dropbox:The Geometry of AR (1):Landscapes:ZOX:ZOX0.03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riambarlow:Dropbox:The Geometry of AR (1):Landscapes:ZOX:ZOX0.03Landscape copy.pd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0825323" w14:textId="77777777" w:rsidR="007440DA" w:rsidRPr="00F003D4" w:rsidRDefault="007440DA" w:rsidP="007440DA">
      <w:pPr>
        <w:rPr>
          <w:rFonts w:ascii="Helvetica" w:hAnsi="Helvetica"/>
          <w:b/>
        </w:rPr>
      </w:pPr>
    </w:p>
    <w:p w14:paraId="62BC4758" w14:textId="2A1F8EDB" w:rsidR="007440DA" w:rsidRPr="00F003D4" w:rsidRDefault="007440DA" w:rsidP="007440DA">
      <w:pPr>
        <w:rPr>
          <w:rFonts w:ascii="Helvetica" w:hAnsi="Helvetica"/>
          <w:b/>
        </w:rPr>
      </w:pPr>
      <w:r w:rsidRPr="00F003D4">
        <w:rPr>
          <w:rFonts w:ascii="Helvetica" w:hAnsi="Helvetica"/>
          <w:b/>
        </w:rPr>
        <w:t xml:space="preserve">Figure 6 </w:t>
      </w:r>
      <w:r w:rsidR="00D57007" w:rsidRPr="00F003D4">
        <w:rPr>
          <w:rFonts w:ascii="Helvetica" w:hAnsi="Helvetica"/>
          <w:b/>
        </w:rPr>
        <w:t xml:space="preserve">CXM: </w:t>
      </w:r>
      <w:r w:rsidRPr="00F003D4">
        <w:rPr>
          <w:rFonts w:ascii="Helvetica" w:hAnsi="Helvetica"/>
          <w:b/>
        </w:rPr>
        <w:t>Cefuroxime 1.5 µg/ml</w:t>
      </w:r>
      <w:r w:rsidRPr="00F003D4">
        <w:rPr>
          <w:rFonts w:ascii="Helvetica" w:hAnsi="Helvetica"/>
          <w:b/>
          <w:noProof/>
        </w:rPr>
        <w:drawing>
          <wp:inline distT="0" distB="0" distL="0" distR="0" wp14:anchorId="59F5AF27" wp14:editId="414D5D22">
            <wp:extent cx="5401310" cy="3306445"/>
            <wp:effectExtent l="0" t="0" r="8890" b="0"/>
            <wp:docPr id="21" name="Picture 21" descr="Macintosh HD:Users:miriambarlow:Dropbox:The Geometry of AR (1):Landscapes:CXM:CXM1.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riambarlow:Dropbox:The Geometry of AR (1):Landscapes:CXM:CXM1.5Landscape copy.pd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09EECE" w14:textId="17B83E67" w:rsidR="007440DA" w:rsidRPr="00F003D4" w:rsidRDefault="007440DA" w:rsidP="007440DA">
      <w:pPr>
        <w:rPr>
          <w:rFonts w:ascii="Helvetica" w:hAnsi="Helvetica"/>
          <w:b/>
        </w:rPr>
      </w:pPr>
      <w:r w:rsidRPr="00F003D4">
        <w:rPr>
          <w:rFonts w:ascii="Helvetica" w:hAnsi="Helvetica"/>
          <w:b/>
        </w:rPr>
        <w:br w:type="page"/>
        <w:t xml:space="preserve">Figure 7 </w:t>
      </w:r>
      <w:r w:rsidR="00D57007" w:rsidRPr="00F003D4">
        <w:rPr>
          <w:rFonts w:ascii="Helvetica" w:hAnsi="Helvetica"/>
          <w:b/>
        </w:rPr>
        <w:t xml:space="preserve">CRO: </w:t>
      </w:r>
      <w:r w:rsidRPr="00F003D4">
        <w:rPr>
          <w:rFonts w:ascii="Helvetica" w:hAnsi="Helvetica"/>
          <w:b/>
        </w:rPr>
        <w:t>Ceftriaxone 0.045 µg/ml</w:t>
      </w:r>
      <w:r w:rsidRPr="00F003D4">
        <w:rPr>
          <w:rFonts w:ascii="Helvetica" w:hAnsi="Helvetica"/>
          <w:b/>
          <w:noProof/>
        </w:rPr>
        <w:drawing>
          <wp:inline distT="0" distB="0" distL="0" distR="0" wp14:anchorId="4FFAC5C1" wp14:editId="6281663C">
            <wp:extent cx="5401310" cy="3306445"/>
            <wp:effectExtent l="0" t="0" r="8890" b="0"/>
            <wp:docPr id="22" name="Picture 22" descr="Macintosh HD:Users:miriambarlow:Dropbox:The Geometry of AR (1):Landscapes:CRO:CRO0.04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riambarlow:Dropbox:The Geometry of AR (1):Landscapes:CRO:CRO0.045Landscape copy.pd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541B4DFE" w14:textId="77777777" w:rsidR="007440DA" w:rsidRPr="00F003D4" w:rsidRDefault="007440DA" w:rsidP="007440DA">
      <w:pPr>
        <w:rPr>
          <w:rFonts w:ascii="Helvetica" w:hAnsi="Helvetica"/>
          <w:b/>
        </w:rPr>
      </w:pPr>
    </w:p>
    <w:p w14:paraId="368BFE8A" w14:textId="123EBCE7" w:rsidR="007440DA" w:rsidRPr="00F003D4" w:rsidRDefault="007440DA" w:rsidP="007440DA">
      <w:pPr>
        <w:rPr>
          <w:rFonts w:ascii="Helvetica" w:hAnsi="Helvetica"/>
          <w:b/>
        </w:rPr>
      </w:pPr>
      <w:r w:rsidRPr="00F003D4">
        <w:rPr>
          <w:rFonts w:ascii="Helvetica" w:hAnsi="Helvetica"/>
          <w:b/>
        </w:rPr>
        <w:t xml:space="preserve">Figure 8 </w:t>
      </w:r>
      <w:r w:rsidR="00D57007" w:rsidRPr="00F003D4">
        <w:rPr>
          <w:rFonts w:ascii="Helvetica" w:hAnsi="Helvetica"/>
          <w:b/>
        </w:rPr>
        <w:t xml:space="preserve">AMC: </w:t>
      </w:r>
      <w:r w:rsidRPr="00F003D4">
        <w:rPr>
          <w:rFonts w:ascii="Helvetica" w:hAnsi="Helvetica"/>
          <w:b/>
        </w:rPr>
        <w:t>Amoxicillin/</w:t>
      </w:r>
      <w:proofErr w:type="spellStart"/>
      <w:r w:rsidRPr="00F003D4">
        <w:rPr>
          <w:rFonts w:ascii="Helvetica" w:hAnsi="Helvetica"/>
          <w:b/>
        </w:rPr>
        <w:t>Clavulanate</w:t>
      </w:r>
      <w:proofErr w:type="spellEnd"/>
      <w:r w:rsidRPr="00F003D4">
        <w:rPr>
          <w:rFonts w:ascii="Helvetica" w:hAnsi="Helvetica"/>
          <w:b/>
        </w:rPr>
        <w:t xml:space="preserve"> 512 µg/ml and 8µg/ml</w:t>
      </w:r>
    </w:p>
    <w:p w14:paraId="33B0B1E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93C05EF" wp14:editId="2EBC5826">
            <wp:extent cx="5401310" cy="3306445"/>
            <wp:effectExtent l="0" t="0" r="8890" b="0"/>
            <wp:docPr id="23" name="Picture 23" descr="Macintosh HD:Users:miriambarlow:Dropbox:The Geometry of AR (1):Landscapes:AMC:AMC512.8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riambarlow:Dropbox:The Geometry of AR (1):Landscapes:AMC:AMC512.8Landscape.pd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1CA4ABA1" w14:textId="0BE1A856" w:rsidR="007440DA" w:rsidRPr="00F003D4" w:rsidRDefault="007440DA" w:rsidP="007440DA">
      <w:pPr>
        <w:rPr>
          <w:rFonts w:ascii="Helvetica" w:hAnsi="Helvetica"/>
          <w:b/>
        </w:rPr>
      </w:pPr>
      <w:r w:rsidRPr="00F003D4">
        <w:rPr>
          <w:rFonts w:ascii="Helvetica" w:hAnsi="Helvetica"/>
          <w:b/>
        </w:rPr>
        <w:t xml:space="preserve">Figure 9 </w:t>
      </w:r>
      <w:r w:rsidR="00D57007" w:rsidRPr="00F003D4">
        <w:rPr>
          <w:rFonts w:ascii="Helvetica" w:hAnsi="Helvetica"/>
          <w:b/>
        </w:rPr>
        <w:t xml:space="preserve">CAZ: </w:t>
      </w:r>
      <w:proofErr w:type="spellStart"/>
      <w:r w:rsidRPr="00F003D4">
        <w:rPr>
          <w:rFonts w:ascii="Helvetica" w:hAnsi="Helvetica"/>
          <w:b/>
        </w:rPr>
        <w:t>Cefazidime</w:t>
      </w:r>
      <w:proofErr w:type="spellEnd"/>
      <w:r w:rsidRPr="00F003D4">
        <w:rPr>
          <w:rFonts w:ascii="Helvetica" w:hAnsi="Helvetica"/>
          <w:b/>
        </w:rPr>
        <w:t xml:space="preserve"> 0.1 µg/ml</w:t>
      </w:r>
    </w:p>
    <w:p w14:paraId="7458FD6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A8E77BC" wp14:editId="1694172E">
            <wp:extent cx="5401310" cy="3306445"/>
            <wp:effectExtent l="0" t="0" r="8890" b="0"/>
            <wp:docPr id="24" name="Picture 24" descr="Macintosh HD:Users:miriambarlow:Dropbox:The Geometry of AR (1):Landscapes:CAZ:CAZ.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riambarlow:Dropbox:The Geometry of AR (1):Landscapes:CAZ:CAZ.1Landscape copy.pd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4FD4D6E" w14:textId="77777777" w:rsidR="007440DA" w:rsidRPr="00F003D4" w:rsidRDefault="007440DA" w:rsidP="007440DA">
      <w:pPr>
        <w:rPr>
          <w:rFonts w:ascii="Helvetica" w:hAnsi="Helvetica"/>
          <w:b/>
        </w:rPr>
      </w:pPr>
    </w:p>
    <w:p w14:paraId="54902AAF" w14:textId="77777777" w:rsidR="007440DA" w:rsidRPr="00F003D4" w:rsidRDefault="007440DA" w:rsidP="007440DA">
      <w:pPr>
        <w:rPr>
          <w:rFonts w:ascii="Helvetica" w:hAnsi="Helvetica"/>
          <w:b/>
        </w:rPr>
      </w:pPr>
    </w:p>
    <w:p w14:paraId="39C25E7B" w14:textId="6B03AA7B" w:rsidR="007440DA" w:rsidRPr="00F003D4" w:rsidRDefault="007440DA" w:rsidP="007440DA">
      <w:pPr>
        <w:rPr>
          <w:rFonts w:ascii="Helvetica" w:hAnsi="Helvetica"/>
          <w:b/>
        </w:rPr>
      </w:pPr>
      <w:r w:rsidRPr="00F003D4">
        <w:rPr>
          <w:rFonts w:ascii="Helvetica" w:hAnsi="Helvetica"/>
          <w:b/>
        </w:rPr>
        <w:t xml:space="preserve">Figure 10 </w:t>
      </w:r>
      <w:r w:rsidR="00D57007" w:rsidRPr="00F003D4">
        <w:rPr>
          <w:rFonts w:ascii="Helvetica" w:hAnsi="Helvetica"/>
          <w:b/>
        </w:rPr>
        <w:t xml:space="preserve">CTT: </w:t>
      </w:r>
      <w:r w:rsidRPr="00F003D4">
        <w:rPr>
          <w:rFonts w:ascii="Helvetica" w:hAnsi="Helvetica"/>
          <w:b/>
        </w:rPr>
        <w:t>Cefotetan 0.312 µg/ml</w:t>
      </w:r>
    </w:p>
    <w:p w14:paraId="70AF6587"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4A49F5CF" wp14:editId="1267E596">
            <wp:extent cx="5401310" cy="3306445"/>
            <wp:effectExtent l="0" t="0" r="8890" b="0"/>
            <wp:docPr id="25" name="Picture 25" descr="Macintosh HD:Users:miriambarlow:Dropbox:The Geometry of AR (1):Landscapes:CTT:CTT0.03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riambarlow:Dropbox:The Geometry of AR (1):Landscapes:CTT:CTT0.0312Landscape copy.pd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3D6EBE0" w14:textId="77777777" w:rsidR="007440DA" w:rsidRPr="00F003D4" w:rsidRDefault="007440DA" w:rsidP="007440DA">
      <w:pPr>
        <w:rPr>
          <w:rFonts w:ascii="Helvetica" w:hAnsi="Helvetica"/>
          <w:b/>
        </w:rPr>
      </w:pPr>
      <w:r w:rsidRPr="00F003D4">
        <w:rPr>
          <w:rFonts w:ascii="Helvetica" w:hAnsi="Helvetica"/>
          <w:b/>
        </w:rPr>
        <w:br w:type="page"/>
      </w:r>
    </w:p>
    <w:p w14:paraId="37239F5B" w14:textId="06B01637" w:rsidR="007440DA" w:rsidRPr="00F003D4" w:rsidRDefault="007440DA" w:rsidP="007440DA">
      <w:pPr>
        <w:rPr>
          <w:rFonts w:ascii="Helvetica" w:hAnsi="Helvetica"/>
          <w:b/>
        </w:rPr>
      </w:pPr>
      <w:r w:rsidRPr="00F003D4">
        <w:rPr>
          <w:rFonts w:ascii="Helvetica" w:hAnsi="Helvetica"/>
          <w:b/>
        </w:rPr>
        <w:t xml:space="preserve">Figure 11 </w:t>
      </w:r>
      <w:r w:rsidR="00D57007" w:rsidRPr="00F003D4">
        <w:rPr>
          <w:rFonts w:ascii="Helvetica" w:hAnsi="Helvetica"/>
          <w:b/>
        </w:rPr>
        <w:t xml:space="preserve">SAM: </w:t>
      </w:r>
      <w:r w:rsidRPr="00F003D4">
        <w:rPr>
          <w:rFonts w:ascii="Helvetica" w:hAnsi="Helvetica"/>
          <w:b/>
        </w:rPr>
        <w:t>Ampicillin/Sulbactam 8 µg/ml and 8µg/ml</w:t>
      </w:r>
      <w:r w:rsidRPr="00F003D4">
        <w:rPr>
          <w:rFonts w:ascii="Helvetica" w:hAnsi="Helvetica"/>
          <w:b/>
          <w:noProof/>
        </w:rPr>
        <w:drawing>
          <wp:inline distT="0" distB="0" distL="0" distR="0" wp14:anchorId="36DF67BC" wp14:editId="339B72A3">
            <wp:extent cx="5401310" cy="3306445"/>
            <wp:effectExtent l="0" t="0" r="8890" b="0"/>
            <wp:docPr id="26" name="Picture 26" descr="Macintosh HD:Users:miriambarlow:Dropbox:The Geometry of AR (1):Landscapes:SAM:SAM8.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riambarlow:Dropbox:The Geometry of AR (1):Landscapes:SAM:SAM8.8Landscape copy.pd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A53BA0" w14:textId="77777777" w:rsidR="007440DA" w:rsidRPr="00F003D4" w:rsidRDefault="007440DA" w:rsidP="007440DA">
      <w:pPr>
        <w:rPr>
          <w:rFonts w:ascii="Helvetica" w:hAnsi="Helvetica"/>
          <w:b/>
        </w:rPr>
      </w:pPr>
    </w:p>
    <w:p w14:paraId="19ED539A" w14:textId="30B494FB" w:rsidR="007440DA" w:rsidRPr="00F003D4" w:rsidRDefault="007440DA" w:rsidP="007440DA">
      <w:pPr>
        <w:rPr>
          <w:rFonts w:ascii="Helvetica" w:hAnsi="Helvetica"/>
          <w:b/>
        </w:rPr>
      </w:pPr>
      <w:r w:rsidRPr="00F003D4">
        <w:rPr>
          <w:rFonts w:ascii="Helvetica" w:hAnsi="Helvetica"/>
          <w:b/>
        </w:rPr>
        <w:t xml:space="preserve">Figure 12 </w:t>
      </w:r>
      <w:r w:rsidR="00D57007" w:rsidRPr="00F003D4">
        <w:rPr>
          <w:rFonts w:ascii="Helvetica" w:hAnsi="Helvetica"/>
          <w:b/>
        </w:rPr>
        <w:t xml:space="preserve">CPR: </w:t>
      </w:r>
      <w:r w:rsidRPr="00F003D4">
        <w:rPr>
          <w:rFonts w:ascii="Helvetica" w:hAnsi="Helvetica"/>
          <w:b/>
        </w:rPr>
        <w:t>Cefprozil 1</w:t>
      </w:r>
      <w:r w:rsidR="00F539F1">
        <w:rPr>
          <w:rFonts w:ascii="Helvetica" w:hAnsi="Helvetica"/>
          <w:b/>
        </w:rPr>
        <w:t>0</w:t>
      </w:r>
      <w:r w:rsidRPr="00F003D4">
        <w:rPr>
          <w:rFonts w:ascii="Helvetica" w:hAnsi="Helvetica"/>
          <w:b/>
        </w:rPr>
        <w:t>0 µg/ml</w:t>
      </w:r>
    </w:p>
    <w:p w14:paraId="40ACF2C4"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D899ACC" wp14:editId="53047E2B">
            <wp:extent cx="5401310" cy="3306445"/>
            <wp:effectExtent l="0" t="0" r="8890" b="0"/>
            <wp:docPr id="27" name="Picture 27" descr="Macintosh HD:Users:miriambarlow:Dropbox:The Geometry of AR (1):Landscapes:CPR:CPR10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riambarlow:Dropbox:The Geometry of AR (1):Landscapes:CPR:CPR10Landscape copy.pd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45EA2F68" w14:textId="77777777" w:rsidR="007440DA" w:rsidRPr="00F003D4" w:rsidRDefault="007440DA" w:rsidP="007440DA">
      <w:pPr>
        <w:rPr>
          <w:rFonts w:ascii="Helvetica" w:hAnsi="Helvetica"/>
          <w:b/>
        </w:rPr>
      </w:pPr>
    </w:p>
    <w:p w14:paraId="44297954" w14:textId="38B724E6" w:rsidR="007440DA" w:rsidRPr="00F003D4" w:rsidRDefault="007440DA" w:rsidP="007440DA">
      <w:pPr>
        <w:rPr>
          <w:rFonts w:ascii="Helvetica" w:hAnsi="Helvetica"/>
          <w:b/>
        </w:rPr>
      </w:pPr>
      <w:r w:rsidRPr="00F003D4">
        <w:rPr>
          <w:rFonts w:ascii="Helvetica" w:hAnsi="Helvetica"/>
          <w:b/>
        </w:rPr>
        <w:t xml:space="preserve">Figure 13 </w:t>
      </w:r>
      <w:r w:rsidR="00D57007" w:rsidRPr="00F003D4">
        <w:rPr>
          <w:rFonts w:ascii="Helvetica" w:hAnsi="Helvetica"/>
          <w:b/>
        </w:rPr>
        <w:t xml:space="preserve">CPD: </w:t>
      </w:r>
      <w:proofErr w:type="spellStart"/>
      <w:r w:rsidRPr="00F003D4">
        <w:rPr>
          <w:rFonts w:ascii="Helvetica" w:hAnsi="Helvetica"/>
          <w:b/>
        </w:rPr>
        <w:t>Cefpodoxime</w:t>
      </w:r>
      <w:proofErr w:type="spellEnd"/>
      <w:r w:rsidRPr="00F003D4">
        <w:rPr>
          <w:rFonts w:ascii="Helvetica" w:hAnsi="Helvetica"/>
          <w:b/>
        </w:rPr>
        <w:t xml:space="preserve"> 2 µg/ml</w:t>
      </w:r>
    </w:p>
    <w:p w14:paraId="06206F79" w14:textId="77777777" w:rsidR="007440DA" w:rsidRPr="00F003D4" w:rsidRDefault="007440DA" w:rsidP="007440DA">
      <w:pPr>
        <w:rPr>
          <w:rFonts w:ascii="Helvetica" w:hAnsi="Helvetica"/>
          <w:b/>
        </w:rPr>
      </w:pPr>
    </w:p>
    <w:p w14:paraId="25613446"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E690D69" wp14:editId="4F347486">
            <wp:extent cx="5401310" cy="3306445"/>
            <wp:effectExtent l="0" t="0" r="8890" b="0"/>
            <wp:docPr id="28" name="Picture 28" descr="Macintosh HD:Users:miriambarlow:Dropbox:The Geometry of AR (1):Landscapes:CPD:CPD2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riambarlow:Dropbox:The Geometry of AR (1):Landscapes:CPD:CPD2Landscape.pd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D1F2791" w14:textId="77777777" w:rsidR="007440DA" w:rsidRPr="00F003D4" w:rsidRDefault="007440DA" w:rsidP="007440DA">
      <w:pPr>
        <w:rPr>
          <w:rFonts w:ascii="Helvetica" w:hAnsi="Helvetica"/>
          <w:b/>
        </w:rPr>
      </w:pPr>
    </w:p>
    <w:p w14:paraId="4F3D99C0" w14:textId="650F69BD" w:rsidR="007440DA" w:rsidRPr="00F003D4" w:rsidRDefault="007440DA" w:rsidP="007440DA">
      <w:pPr>
        <w:rPr>
          <w:rFonts w:ascii="Helvetica" w:hAnsi="Helvetica"/>
          <w:b/>
        </w:rPr>
      </w:pPr>
      <w:r w:rsidRPr="00F003D4">
        <w:rPr>
          <w:rFonts w:ascii="Helvetica" w:hAnsi="Helvetica"/>
          <w:b/>
        </w:rPr>
        <w:t xml:space="preserve">Figure 14 </w:t>
      </w:r>
      <w:r w:rsidR="00D57007" w:rsidRPr="00F003D4">
        <w:rPr>
          <w:rFonts w:ascii="Helvetica" w:hAnsi="Helvetica"/>
          <w:b/>
        </w:rPr>
        <w:t xml:space="preserve">TZP: </w:t>
      </w:r>
      <w:proofErr w:type="spellStart"/>
      <w:r w:rsidRPr="00F003D4">
        <w:rPr>
          <w:rFonts w:ascii="Helvetica" w:hAnsi="Helvetica"/>
          <w:b/>
        </w:rPr>
        <w:t>Pipercillin</w:t>
      </w:r>
      <w:proofErr w:type="spellEnd"/>
      <w:r w:rsidRPr="00F003D4">
        <w:rPr>
          <w:rFonts w:ascii="Helvetica" w:hAnsi="Helvetica"/>
          <w:b/>
        </w:rPr>
        <w:t xml:space="preserve"> / Tazobactam 8.12µg/ml and 8 µg.ml</w:t>
      </w:r>
    </w:p>
    <w:p w14:paraId="09403DCF" w14:textId="77777777" w:rsidR="007440DA" w:rsidRPr="00F003D4" w:rsidRDefault="007440DA" w:rsidP="007440DA">
      <w:pPr>
        <w:rPr>
          <w:rFonts w:ascii="Helvetica" w:hAnsi="Helvetica"/>
          <w:b/>
        </w:rPr>
      </w:pPr>
    </w:p>
    <w:p w14:paraId="008FE6A0" w14:textId="77777777" w:rsidR="007440DA" w:rsidRPr="00F003D4" w:rsidRDefault="007440DA" w:rsidP="007440DA">
      <w:pPr>
        <w:rPr>
          <w:rFonts w:ascii="Helvetica" w:hAnsi="Helvetica"/>
          <w:b/>
        </w:rPr>
      </w:pPr>
    </w:p>
    <w:p w14:paraId="2B8F32F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70A6E" wp14:editId="4E07D7F4">
            <wp:extent cx="5401310" cy="3306445"/>
            <wp:effectExtent l="0" t="0" r="8890" b="0"/>
            <wp:docPr id="29" name="Picture 29" descr="Macintosh HD:Users:miriambarlow:Dropbox:The Geometry of AR (1):Landscapes:TZP:TZP8.12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riambarlow:Dropbox:The Geometry of AR (1):Landscapes:TZP:TZP8.128Landscape copy.pd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2FA3C37E" w14:textId="77777777" w:rsidR="007440DA" w:rsidRPr="00F003D4" w:rsidRDefault="007440DA" w:rsidP="007440DA">
      <w:pPr>
        <w:rPr>
          <w:rFonts w:ascii="Helvetica" w:hAnsi="Helvetica"/>
          <w:b/>
        </w:rPr>
      </w:pPr>
      <w:r w:rsidRPr="00F003D4">
        <w:rPr>
          <w:rFonts w:ascii="Helvetica" w:hAnsi="Helvetica"/>
          <w:b/>
        </w:rPr>
        <w:br w:type="page"/>
        <w:t xml:space="preserve"> </w:t>
      </w:r>
    </w:p>
    <w:p w14:paraId="388F84DD" w14:textId="1B585DDD" w:rsidR="007440DA" w:rsidRPr="00F003D4" w:rsidRDefault="007440DA" w:rsidP="007440DA">
      <w:pPr>
        <w:rPr>
          <w:rFonts w:ascii="Helvetica" w:hAnsi="Helvetica"/>
          <w:b/>
        </w:rPr>
      </w:pPr>
      <w:r w:rsidRPr="00F003D4">
        <w:rPr>
          <w:rFonts w:ascii="Helvetica" w:hAnsi="Helvetica"/>
          <w:b/>
        </w:rPr>
        <w:t xml:space="preserve">Figure 15 </w:t>
      </w:r>
      <w:r w:rsidR="00D57007" w:rsidRPr="00F003D4">
        <w:rPr>
          <w:rFonts w:ascii="Helvetica" w:hAnsi="Helvetica"/>
          <w:b/>
        </w:rPr>
        <w:t xml:space="preserve">FEP: </w:t>
      </w:r>
      <w:r w:rsidRPr="00F003D4">
        <w:rPr>
          <w:rFonts w:ascii="Helvetica" w:hAnsi="Helvetica"/>
          <w:b/>
        </w:rPr>
        <w:t>Cefepime 0.0156µg/ml</w:t>
      </w:r>
    </w:p>
    <w:p w14:paraId="74E8EA6F" w14:textId="77777777" w:rsidR="007440DA" w:rsidRPr="00F003D4" w:rsidRDefault="007440DA" w:rsidP="007440DA">
      <w:pPr>
        <w:rPr>
          <w:rFonts w:ascii="Helvetica" w:hAnsi="Helvetica"/>
          <w:b/>
        </w:rPr>
      </w:pPr>
    </w:p>
    <w:p w14:paraId="2676AC3F" w14:textId="77777777" w:rsidR="007440DA" w:rsidRPr="00F003D4" w:rsidRDefault="007440DA" w:rsidP="007440DA">
      <w:pPr>
        <w:rPr>
          <w:rFonts w:ascii="Helvetica" w:hAnsi="Helvetica"/>
          <w:b/>
        </w:rPr>
      </w:pPr>
    </w:p>
    <w:p w14:paraId="31BAB38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DF49C1C" wp14:editId="4C15AA4C">
            <wp:extent cx="5401310" cy="3306445"/>
            <wp:effectExtent l="0" t="0" r="8890" b="0"/>
            <wp:docPr id="30" name="Picture 30" descr="Macintosh HD:Users:miriambarlow:Dropbox:The Geometry of AR (1):Landscapes:FEP:FEP0.0156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riambarlow:Dropbox:The Geometry of AR (1):Landscapes:FEP:FEP0.0156Landscape.pd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C1F581D" w14:textId="11B63F17" w:rsidR="003E3BBD" w:rsidRPr="00F003D4" w:rsidRDefault="007440DA" w:rsidP="00F539F1">
      <w:pPr>
        <w:rPr>
          <w:ins w:id="251" w:author="Miriam Barlow" w:date="2014-04-30T17:21:00Z"/>
          <w:rFonts w:ascii="Helvetica" w:hAnsi="Helvetica"/>
          <w:b/>
        </w:rPr>
      </w:pPr>
      <w:r w:rsidRPr="00F003D4">
        <w:rPr>
          <w:rFonts w:ascii="Helvetica" w:hAnsi="Helvetica"/>
          <w:b/>
        </w:rPr>
        <w:br w:type="page"/>
      </w:r>
      <w:r w:rsidR="008405EA">
        <w:rPr>
          <w:rFonts w:ascii="Helvetica" w:hAnsi="Helvetica"/>
          <w:b/>
        </w:rPr>
        <w:t xml:space="preserve"> </w:t>
      </w:r>
      <w:ins w:id="252" w:author="Miriam Barlow" w:date="2014-04-30T17:21:00Z">
        <w:r w:rsidR="003E3BBD" w:rsidRPr="00F003D4">
          <w:rPr>
            <w:rFonts w:ascii="Helvetica" w:hAnsi="Helvetica"/>
            <w:b/>
          </w:rPr>
          <w:t xml:space="preserve">Summary of Highest CPM </w:t>
        </w:r>
        <w:commentRangeStart w:id="253"/>
        <w:r w:rsidR="003E3BBD" w:rsidRPr="00F003D4">
          <w:rPr>
            <w:rFonts w:ascii="Helvetica" w:hAnsi="Helvetica"/>
            <w:b/>
          </w:rPr>
          <w:t>probabilities</w:t>
        </w:r>
      </w:ins>
      <w:commentRangeEnd w:id="253"/>
      <w:ins w:id="254" w:author="Miriam Barlow" w:date="2014-04-30T18:25:00Z">
        <w:r w:rsidR="00A56735" w:rsidRPr="00F003D4">
          <w:rPr>
            <w:rStyle w:val="CommentReference"/>
            <w:rFonts w:ascii="Helvetica" w:hAnsi="Helvetica"/>
            <w:sz w:val="24"/>
            <w:szCs w:val="24"/>
          </w:rPr>
          <w:commentReference w:id="253"/>
        </w:r>
      </w:ins>
    </w:p>
    <w:p w14:paraId="3FDD5B6B" w14:textId="77777777" w:rsidR="003E3BBD" w:rsidRPr="00F003D4" w:rsidRDefault="003E3BBD">
      <w:pPr>
        <w:rPr>
          <w:ins w:id="256" w:author="Miriam Barlow" w:date="2014-04-30T17:21:00Z"/>
          <w:rFonts w:ascii="Helvetica" w:hAnsi="Helvetica"/>
          <w:b/>
        </w:rPr>
      </w:pPr>
    </w:p>
    <w:p w14:paraId="273AE99C" w14:textId="36503173" w:rsidR="003E3BBD" w:rsidRPr="00F003D4" w:rsidRDefault="003E3BBD">
      <w:pPr>
        <w:rPr>
          <w:ins w:id="257" w:author="Miriam Barlow" w:date="2014-04-30T17:21:00Z"/>
          <w:rFonts w:ascii="Helvetica" w:hAnsi="Helvetica"/>
          <w:b/>
        </w:rPr>
      </w:pPr>
      <w:r w:rsidRPr="007C7F1B">
        <w:rPr>
          <w:rFonts w:ascii="Helvetica" w:hAnsi="Helvetica"/>
          <w:b/>
          <w:noProof/>
        </w:rPr>
        <w:drawing>
          <wp:inline distT="0" distB="0" distL="0" distR="0" wp14:anchorId="2D8CD2E4" wp14:editId="7CF15CDD">
            <wp:extent cx="5397500" cy="3302000"/>
            <wp:effectExtent l="0" t="0" r="12700" b="0"/>
            <wp:docPr id="2" name="Picture 2" descr="Macintosh HD:Users:miriambarlow:Dropbox:The Geometry of AR (1):Landscapes:NewMutat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miriambarlow:Dropbox:The Geometry of AR (1):Landscapes:NewMutationProb.Drug.042814PM.pd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03E2FB69" w14:textId="77777777" w:rsidR="00034632" w:rsidRPr="00F003D4" w:rsidRDefault="003E3BBD">
      <w:pPr>
        <w:rPr>
          <w:ins w:id="258" w:author="Miriam Barlow" w:date="2014-04-30T18:25:00Z"/>
          <w:rFonts w:ascii="Helvetica" w:hAnsi="Helvetica"/>
          <w:b/>
        </w:rPr>
      </w:pPr>
      <w:r w:rsidRPr="007C7F1B">
        <w:rPr>
          <w:rFonts w:ascii="Helvetica" w:hAnsi="Helvetica"/>
          <w:b/>
          <w:noProof/>
        </w:rPr>
        <w:drawing>
          <wp:inline distT="0" distB="0" distL="0" distR="0" wp14:anchorId="59165389" wp14:editId="318FD3B3">
            <wp:extent cx="5397500" cy="3302000"/>
            <wp:effectExtent l="0" t="0" r="12700" b="0"/>
            <wp:docPr id="4" name="Picture 4" descr="Macintosh HD:Users:miriambarlow:Dropbox:The Geometry of AR (1):Landscapes:Revers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miriambarlow:Dropbox:The Geometry of AR (1):Landscapes:ReversionProb.Drug.042814PM.pd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12CF478F" w14:textId="767522A1" w:rsidR="00034632" w:rsidRPr="00F003D4" w:rsidDel="00116576" w:rsidRDefault="00034632">
      <w:pPr>
        <w:rPr>
          <w:del w:id="259" w:author="Miriam Barlow" w:date="2014-05-03T16:00:00Z"/>
          <w:rFonts w:ascii="Helvetica" w:hAnsi="Helvetica"/>
          <w:b/>
        </w:rPr>
      </w:pPr>
    </w:p>
    <w:p w14:paraId="7F7C703C" w14:textId="1A47EB6B" w:rsidR="00116576" w:rsidRDefault="00116576">
      <w:pPr>
        <w:rPr>
          <w:ins w:id="260" w:author="Miriam Barlow" w:date="2014-05-03T15:59:00Z"/>
          <w:rFonts w:ascii="Helvetica" w:hAnsi="Helvetica"/>
          <w:b/>
        </w:rPr>
      </w:pPr>
    </w:p>
    <w:p w14:paraId="428D1199" w14:textId="77777777" w:rsidR="00116576" w:rsidRDefault="00116576">
      <w:pPr>
        <w:rPr>
          <w:ins w:id="261" w:author="Miriam Barlow" w:date="2014-05-03T15:59:00Z"/>
          <w:rFonts w:ascii="Helvetica" w:hAnsi="Helvetica"/>
          <w:b/>
        </w:rPr>
      </w:pPr>
      <w:ins w:id="262" w:author="Miriam Barlow" w:date="2014-05-03T15:59:00Z">
        <w:r>
          <w:rPr>
            <w:rFonts w:ascii="Helvetica" w:hAnsi="Helvetica"/>
            <w:b/>
          </w:rPr>
          <w:br w:type="page"/>
        </w:r>
      </w:ins>
    </w:p>
    <w:p w14:paraId="7CF567DF" w14:textId="37DEE749" w:rsidR="00EE04D3" w:rsidRPr="00F003D4" w:rsidRDefault="00EE04D3">
      <w:pPr>
        <w:rPr>
          <w:ins w:id="263" w:author="Miriam Barlow" w:date="2014-04-30T18:25:00Z"/>
          <w:rFonts w:ascii="Helvetica" w:hAnsi="Helvetica"/>
          <w:b/>
        </w:rPr>
      </w:pPr>
      <w:r w:rsidRPr="00F003D4">
        <w:rPr>
          <w:rFonts w:ascii="Helvetica" w:hAnsi="Helvetica"/>
          <w:b/>
        </w:rPr>
        <w:t>Figure 17. Summary</w:t>
      </w:r>
      <w:r w:rsidR="00B13513">
        <w:rPr>
          <w:rFonts w:ascii="Helvetica" w:hAnsi="Helvetica"/>
          <w:b/>
        </w:rPr>
        <w:t xml:space="preserve"> of Optimal Five Step Sequences</w:t>
      </w:r>
      <w:r w:rsidRPr="00F003D4">
        <w:rPr>
          <w:rFonts w:ascii="Helvetica" w:hAnsi="Helvetica"/>
          <w:b/>
        </w:rPr>
        <w:t xml:space="preserve"> (EPM and CPM)</w:t>
      </w:r>
    </w:p>
    <w:p w14:paraId="17219C5C" w14:textId="31EB46C1" w:rsidR="00034632" w:rsidRDefault="00FC6BE3">
      <w:pPr>
        <w:rPr>
          <w:ins w:id="264" w:author="Miriam Barlow" w:date="2014-05-03T15:59:00Z"/>
          <w:rFonts w:ascii="Helvetica" w:hAnsi="Helvetica"/>
          <w:b/>
        </w:rPr>
      </w:pPr>
      <w:r w:rsidRPr="007C7F1B">
        <w:rPr>
          <w:rFonts w:ascii="Helvetica" w:hAnsi="Helvetica"/>
          <w:b/>
          <w:noProof/>
        </w:rPr>
        <w:drawing>
          <wp:inline distT="0" distB="0" distL="0" distR="0" wp14:anchorId="06F1AB72" wp14:editId="1F4840D1">
            <wp:extent cx="5397500" cy="3302000"/>
            <wp:effectExtent l="0" t="0" r="12700" b="0"/>
            <wp:docPr id="5" name="Picture 5" descr="Macintosh HD:Users:miriambarlow:Dropbox:The Geometry of AR (1):ManuscriptFigures:5Cycle.M1.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miriambarlow:Dropbox:The Geometry of AR (1):ManuscriptFigures:5Cycle.M1.M2.pd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214FCA6" w14:textId="7C140C21" w:rsidR="00116576" w:rsidRPr="00F003D4" w:rsidRDefault="00116576" w:rsidP="00116576">
      <w:pPr>
        <w:rPr>
          <w:ins w:id="265" w:author="Miriam Barlow" w:date="2014-05-03T15:59:00Z"/>
          <w:rFonts w:ascii="Helvetica" w:hAnsi="Helvetica"/>
          <w:b/>
        </w:rPr>
      </w:pPr>
      <w:ins w:id="266" w:author="Miriam Barlow" w:date="2014-05-03T15:59:00Z">
        <w:r w:rsidRPr="00F003D4">
          <w:rPr>
            <w:rFonts w:ascii="Helvetica" w:hAnsi="Helvetica"/>
            <w:b/>
          </w:rPr>
          <w:t>Figure 1</w:t>
        </w:r>
      </w:ins>
      <w:ins w:id="267" w:author="Miriam Barlow" w:date="2014-05-03T16:01:00Z">
        <w:r>
          <w:rPr>
            <w:rFonts w:ascii="Helvetica" w:hAnsi="Helvetica"/>
            <w:b/>
          </w:rPr>
          <w:t>8</w:t>
        </w:r>
      </w:ins>
      <w:ins w:id="268" w:author="Miriam Barlow" w:date="2014-05-03T15:59:00Z">
        <w:r w:rsidRPr="00F003D4">
          <w:rPr>
            <w:rFonts w:ascii="Helvetica" w:hAnsi="Helvetica"/>
            <w:b/>
          </w:rPr>
          <w:t>. Summary of Optim</w:t>
        </w:r>
      </w:ins>
      <w:r w:rsidR="00B13513">
        <w:rPr>
          <w:rFonts w:ascii="Helvetica" w:hAnsi="Helvetica"/>
          <w:b/>
        </w:rPr>
        <w:t>al</w:t>
      </w:r>
      <w:ins w:id="269" w:author="Miriam Barlow" w:date="2014-05-03T15:59:00Z">
        <w:r w:rsidRPr="00F003D4">
          <w:rPr>
            <w:rFonts w:ascii="Helvetica" w:hAnsi="Helvetica"/>
            <w:b/>
          </w:rPr>
          <w:t xml:space="preserve"> </w:t>
        </w:r>
        <w:r>
          <w:rPr>
            <w:rFonts w:ascii="Helvetica" w:hAnsi="Helvetica"/>
            <w:b/>
          </w:rPr>
          <w:t>Six</w:t>
        </w:r>
        <w:r w:rsidRPr="00F003D4">
          <w:rPr>
            <w:rFonts w:ascii="Helvetica" w:hAnsi="Helvetica"/>
            <w:b/>
          </w:rPr>
          <w:t xml:space="preserve"> Step </w:t>
        </w:r>
      </w:ins>
      <w:r w:rsidR="00B13513">
        <w:rPr>
          <w:rFonts w:ascii="Helvetica" w:hAnsi="Helvetica"/>
          <w:b/>
        </w:rPr>
        <w:t>Sequences</w:t>
      </w:r>
      <w:ins w:id="270" w:author="Miriam Barlow" w:date="2014-05-03T15:59:00Z">
        <w:r w:rsidRPr="00F003D4">
          <w:rPr>
            <w:rFonts w:ascii="Helvetica" w:hAnsi="Helvetica"/>
            <w:b/>
          </w:rPr>
          <w:t xml:space="preserve"> (EPM and CPM)</w:t>
        </w:r>
      </w:ins>
    </w:p>
    <w:p w14:paraId="6851099F" w14:textId="5E724D86" w:rsidR="00116576" w:rsidRPr="00F003D4" w:rsidRDefault="00116576">
      <w:pPr>
        <w:rPr>
          <w:ins w:id="271" w:author="Miriam Barlow" w:date="2014-04-30T18:25:00Z"/>
          <w:rFonts w:ascii="Helvetica" w:hAnsi="Helvetica"/>
          <w:b/>
        </w:rPr>
      </w:pPr>
    </w:p>
    <w:p w14:paraId="688244B8" w14:textId="7B1D997F" w:rsidR="00F95195" w:rsidRPr="00F003D4" w:rsidRDefault="00425C55">
      <w:pPr>
        <w:rPr>
          <w:ins w:id="272" w:author="Miriam Barlow" w:date="2014-04-30T17:15:00Z"/>
          <w:rFonts w:ascii="Helvetica" w:hAnsi="Helvetica"/>
          <w:b/>
        </w:rPr>
      </w:pPr>
      <w:ins w:id="273" w:author="Miriam Barlow" w:date="2014-05-03T15:58:00Z">
        <w:r>
          <w:rPr>
            <w:rFonts w:ascii="Helvetica" w:hAnsi="Helvetica"/>
            <w:b/>
            <w:noProof/>
            <w:rPrChange w:id="274">
              <w:rPr>
                <w:noProof/>
              </w:rPr>
            </w:rPrChange>
          </w:rPr>
          <w:drawing>
            <wp:inline distT="0" distB="0" distL="0" distR="0" wp14:anchorId="0762C40D" wp14:editId="0D6F4785">
              <wp:extent cx="5397500" cy="3302000"/>
              <wp:effectExtent l="0" t="0" r="12700" b="0"/>
              <wp:docPr id="6" name="Picture 6" descr="Macintosh HD:Users:miriambarlow:Dropbox:The Geometry of AR (1):ManuscriptFigures:6CycleM1.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acintosh HD:Users:miriambarlow:Dropbox:The Geometry of AR (1):ManuscriptFigures:6CycleM1.M2.pd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ins>
    </w:p>
    <w:p w14:paraId="46D8A3B9" w14:textId="77777777" w:rsidR="00425C55" w:rsidRDefault="00425C55">
      <w:pPr>
        <w:rPr>
          <w:ins w:id="275" w:author="Miriam Barlow" w:date="2014-05-03T15:58:00Z"/>
          <w:rFonts w:ascii="Helvetica" w:hAnsi="Helvetica"/>
        </w:rPr>
      </w:pPr>
      <w:ins w:id="276" w:author="Miriam Barlow" w:date="2014-05-03T15:58:00Z">
        <w:r>
          <w:rPr>
            <w:rFonts w:ascii="Helvetica" w:hAnsi="Helvetica"/>
          </w:rPr>
          <w:br w:type="page"/>
        </w:r>
      </w:ins>
    </w:p>
    <w:p w14:paraId="337DFEFD" w14:textId="4810C815" w:rsidR="00FC3C3D" w:rsidRPr="00F003D4" w:rsidRDefault="00A32136" w:rsidP="00FC3C3D">
      <w:pPr>
        <w:jc w:val="center"/>
        <w:rPr>
          <w:rFonts w:ascii="Helvetica" w:hAnsi="Helvetica"/>
          <w:noProof/>
        </w:rPr>
      </w:pPr>
      <w:r w:rsidRPr="00F003D4">
        <w:rPr>
          <w:rFonts w:ascii="Helvetica" w:hAnsi="Helvetica"/>
        </w:rPr>
        <w:fldChar w:fldCharType="begin"/>
      </w:r>
      <w:r w:rsidRPr="00F003D4">
        <w:rPr>
          <w:rFonts w:ascii="Helvetica" w:hAnsi="Helvetica"/>
        </w:rPr>
        <w:instrText xml:space="preserve"> ADDIN EN.REFLIST </w:instrText>
      </w:r>
      <w:r w:rsidRPr="00F003D4">
        <w:rPr>
          <w:rFonts w:ascii="Helvetica" w:hAnsi="Helvetica"/>
        </w:rPr>
        <w:fldChar w:fldCharType="separate"/>
      </w:r>
      <w:r w:rsidR="00FC3C3D" w:rsidRPr="00F003D4">
        <w:rPr>
          <w:rFonts w:ascii="Helvetica" w:hAnsi="Helvetica"/>
          <w:noProof/>
        </w:rPr>
        <w:t>References</w:t>
      </w:r>
    </w:p>
    <w:p w14:paraId="773E9C1B" w14:textId="77777777" w:rsidR="00FC3C3D" w:rsidRPr="00F003D4" w:rsidRDefault="00FC3C3D" w:rsidP="00FC3C3D">
      <w:pPr>
        <w:jc w:val="center"/>
        <w:rPr>
          <w:rFonts w:ascii="Helvetica" w:hAnsi="Helvetica"/>
          <w:noProof/>
        </w:rPr>
      </w:pPr>
    </w:p>
    <w:p w14:paraId="315EAAAC" w14:textId="77777777" w:rsidR="00FC3C3D" w:rsidRPr="00F003D4" w:rsidRDefault="00FC3C3D" w:rsidP="00FC3C3D">
      <w:pPr>
        <w:spacing w:line="480" w:lineRule="auto"/>
        <w:ind w:left="720" w:hanging="720"/>
        <w:rPr>
          <w:rFonts w:ascii="Helvetica" w:hAnsi="Helvetica"/>
          <w:noProof/>
        </w:rPr>
      </w:pPr>
      <w:bookmarkStart w:id="277" w:name="_ENREF_1"/>
      <w:r w:rsidRPr="00F003D4">
        <w:rPr>
          <w:rFonts w:ascii="Helvetica" w:hAnsi="Helvetica"/>
          <w:noProof/>
        </w:rPr>
        <w:t>1. Sears CL (2005) A dynamic partnership: celebrating our gut flora. Anaerobe 11: 247-251.</w:t>
      </w:r>
      <w:bookmarkEnd w:id="277"/>
    </w:p>
    <w:p w14:paraId="316BF3AE" w14:textId="77777777" w:rsidR="00FC3C3D" w:rsidRPr="00F003D4" w:rsidRDefault="00FC3C3D" w:rsidP="00FC3C3D">
      <w:pPr>
        <w:spacing w:line="480" w:lineRule="auto"/>
        <w:ind w:left="720" w:hanging="720"/>
        <w:rPr>
          <w:rFonts w:ascii="Helvetica" w:hAnsi="Helvetica"/>
          <w:noProof/>
        </w:rPr>
      </w:pPr>
      <w:bookmarkStart w:id="278" w:name="_ENREF_2"/>
      <w:r w:rsidRPr="00F003D4">
        <w:rPr>
          <w:rFonts w:ascii="Helvetica" w:hAnsi="Helvetica"/>
          <w:noProof/>
        </w:rPr>
        <w:t>2. Syvanen M (2012) Evolutionary implications of horizontal gene transfer. Annual review of genetics 46: 341-358.</w:t>
      </w:r>
      <w:bookmarkEnd w:id="278"/>
    </w:p>
    <w:p w14:paraId="384EF9B5" w14:textId="77777777" w:rsidR="00FC3C3D" w:rsidRPr="00F003D4" w:rsidRDefault="00FC3C3D" w:rsidP="00FC3C3D">
      <w:pPr>
        <w:spacing w:line="480" w:lineRule="auto"/>
        <w:ind w:left="720" w:hanging="720"/>
        <w:rPr>
          <w:rFonts w:ascii="Helvetica" w:hAnsi="Helvetica"/>
          <w:noProof/>
        </w:rPr>
      </w:pPr>
      <w:bookmarkStart w:id="279" w:name="_ENREF_3"/>
      <w:r w:rsidRPr="00F003D4">
        <w:rPr>
          <w:rFonts w:ascii="Helvetica" w:hAnsi="Helvetica"/>
          <w:noProof/>
        </w:rPr>
        <w:t>3. Orr HA (2000) Adaptation and the cost of complexity. Evolution; international journal of organic evolution 54: 13-20.</w:t>
      </w:r>
      <w:bookmarkEnd w:id="279"/>
    </w:p>
    <w:p w14:paraId="31505C15" w14:textId="77777777" w:rsidR="00FC3C3D" w:rsidRPr="00F003D4" w:rsidRDefault="00FC3C3D" w:rsidP="00FC3C3D">
      <w:pPr>
        <w:spacing w:line="480" w:lineRule="auto"/>
        <w:ind w:left="720" w:hanging="720"/>
        <w:rPr>
          <w:rFonts w:ascii="Helvetica" w:hAnsi="Helvetica"/>
          <w:noProof/>
        </w:rPr>
      </w:pPr>
      <w:bookmarkStart w:id="280" w:name="_ENREF_4"/>
      <w:r w:rsidRPr="00F003D4">
        <w:rPr>
          <w:rFonts w:ascii="Helvetica" w:hAnsi="Helvetica"/>
          <w:noProof/>
        </w:rPr>
        <w:t>4. Tiwari K, Gupta RK (2012) Rare actinomycetes: a potential storehouse for novel antibiotics. Critical reviews in biotechnology 32: 108-132.</w:t>
      </w:r>
      <w:bookmarkEnd w:id="280"/>
    </w:p>
    <w:p w14:paraId="5A45F14D" w14:textId="77777777" w:rsidR="00FC3C3D" w:rsidRPr="00F003D4" w:rsidRDefault="00FC3C3D" w:rsidP="00FC3C3D">
      <w:pPr>
        <w:spacing w:line="480" w:lineRule="auto"/>
        <w:ind w:left="720" w:hanging="720"/>
        <w:rPr>
          <w:rFonts w:ascii="Helvetica" w:hAnsi="Helvetica"/>
          <w:noProof/>
        </w:rPr>
      </w:pPr>
      <w:bookmarkStart w:id="281" w:name="_ENREF_5"/>
      <w:r w:rsidRPr="00F003D4">
        <w:rPr>
          <w:rFonts w:ascii="Helvetica" w:hAnsi="Helvetica"/>
          <w:noProof/>
        </w:rPr>
        <w:t>5. Kolar M, Urbanek K, Latal T (2001) Antibiotic selective pressure and development of bacterial resistance. International journal of antimicrobial agents 17: 357-363.</w:t>
      </w:r>
      <w:bookmarkEnd w:id="281"/>
    </w:p>
    <w:p w14:paraId="37A04C04" w14:textId="77777777" w:rsidR="00FC3C3D" w:rsidRPr="00F003D4" w:rsidRDefault="00FC3C3D" w:rsidP="00FC3C3D">
      <w:pPr>
        <w:spacing w:line="480" w:lineRule="auto"/>
        <w:ind w:left="720" w:hanging="720"/>
        <w:rPr>
          <w:rFonts w:ascii="Helvetica" w:hAnsi="Helvetica"/>
          <w:noProof/>
        </w:rPr>
      </w:pPr>
      <w:bookmarkStart w:id="282" w:name="_ENREF_6"/>
      <w:r w:rsidRPr="00F003D4">
        <w:rPr>
          <w:rFonts w:ascii="Helvetica" w:hAnsi="Helvetica"/>
          <w:noProof/>
        </w:rPr>
        <w:t>6. Gillespie SH (2001) Antibiotic resistance in the absence of selective pressure. International journal of antimicrobial agents 17: 171-176.</w:t>
      </w:r>
      <w:bookmarkEnd w:id="282"/>
    </w:p>
    <w:p w14:paraId="24F67996" w14:textId="77777777" w:rsidR="00FC3C3D" w:rsidRPr="00F003D4" w:rsidRDefault="00FC3C3D" w:rsidP="00FC3C3D">
      <w:pPr>
        <w:spacing w:line="480" w:lineRule="auto"/>
        <w:ind w:left="720" w:hanging="720"/>
        <w:rPr>
          <w:rFonts w:ascii="Helvetica" w:hAnsi="Helvetica"/>
          <w:noProof/>
        </w:rPr>
      </w:pPr>
      <w:bookmarkStart w:id="283" w:name="_ENREF_7"/>
      <w:r w:rsidRPr="00F003D4">
        <w:rPr>
          <w:rFonts w:ascii="Helvetica" w:hAnsi="Helvetica"/>
          <w:noProof/>
        </w:rPr>
        <w:t>7. Kummerer K (2003) Significance of antibiotics in the environment. The Journal of antimicrobial chemotherapy 52: 5-7.</w:t>
      </w:r>
      <w:bookmarkEnd w:id="283"/>
    </w:p>
    <w:p w14:paraId="7738CAF5" w14:textId="77777777" w:rsidR="00FC3C3D" w:rsidRPr="00F003D4" w:rsidRDefault="00FC3C3D" w:rsidP="00FC3C3D">
      <w:pPr>
        <w:spacing w:line="480" w:lineRule="auto"/>
        <w:ind w:left="720" w:hanging="720"/>
        <w:rPr>
          <w:rFonts w:ascii="Helvetica" w:hAnsi="Helvetica"/>
          <w:noProof/>
        </w:rPr>
      </w:pPr>
      <w:bookmarkStart w:id="284" w:name="_ENREF_8"/>
      <w:r w:rsidRPr="00F003D4">
        <w:rPr>
          <w:rFonts w:ascii="Helvetica" w:hAnsi="Helvetica"/>
          <w:noProof/>
        </w:rPr>
        <w:t>8. Li WH (1984) Retention of cryptic genes in microbial populations. Molecular biology and evolution 1: 213-219.</w:t>
      </w:r>
      <w:bookmarkEnd w:id="284"/>
    </w:p>
    <w:p w14:paraId="738C1A4D" w14:textId="77777777" w:rsidR="00FC3C3D" w:rsidRPr="00F003D4" w:rsidRDefault="00FC3C3D" w:rsidP="00FC3C3D">
      <w:pPr>
        <w:spacing w:line="480" w:lineRule="auto"/>
        <w:ind w:left="720" w:hanging="720"/>
        <w:rPr>
          <w:rFonts w:ascii="Helvetica" w:hAnsi="Helvetica"/>
          <w:noProof/>
        </w:rPr>
      </w:pPr>
      <w:bookmarkStart w:id="285" w:name="_ENREF_9"/>
      <w:r w:rsidRPr="00F003D4">
        <w:rPr>
          <w:rFonts w:ascii="Helvetica" w:hAnsi="Helvetica"/>
          <w:noProof/>
        </w:rPr>
        <w:t>9. Shoja MM, Tubbs RS, Ansarin K, Varshochi M, Farahani RM (2007) The theory of cycling antibiotic resistance. Medical hypotheses 69: 467-468.</w:t>
      </w:r>
      <w:bookmarkEnd w:id="285"/>
    </w:p>
    <w:p w14:paraId="7664092A" w14:textId="77777777" w:rsidR="00FC3C3D" w:rsidRPr="00F003D4" w:rsidRDefault="00FC3C3D" w:rsidP="00FC3C3D">
      <w:pPr>
        <w:spacing w:line="480" w:lineRule="auto"/>
        <w:ind w:left="720" w:hanging="720"/>
        <w:rPr>
          <w:rFonts w:ascii="Helvetica" w:hAnsi="Helvetica"/>
          <w:noProof/>
        </w:rPr>
      </w:pPr>
      <w:bookmarkStart w:id="286" w:name="_ENREF_10"/>
      <w:r w:rsidRPr="00F003D4">
        <w:rPr>
          <w:rFonts w:ascii="Helvetica" w:hAnsi="Helvetica"/>
          <w:noProof/>
        </w:rPr>
        <w:t>10. Lipsitch M, Bergstrom CT, Levin BR (2000) The epidemiology of antibiotic resistance in hospitals: paradoxes and prescriptions. Proceedings of the National Academy of Sciences of the United States of America 97: 1938-1943.</w:t>
      </w:r>
      <w:bookmarkEnd w:id="286"/>
    </w:p>
    <w:p w14:paraId="0905D6E8" w14:textId="77777777" w:rsidR="00FC3C3D" w:rsidRPr="00F003D4" w:rsidRDefault="00FC3C3D" w:rsidP="00FC3C3D">
      <w:pPr>
        <w:spacing w:line="480" w:lineRule="auto"/>
        <w:ind w:left="720" w:hanging="720"/>
        <w:rPr>
          <w:rFonts w:ascii="Helvetica" w:hAnsi="Helvetica"/>
          <w:noProof/>
        </w:rPr>
      </w:pPr>
      <w:bookmarkStart w:id="287" w:name="_ENREF_11"/>
      <w:r w:rsidRPr="00F003D4">
        <w:rPr>
          <w:rFonts w:ascii="Helvetica" w:hAnsi="Helvetica"/>
          <w:noProof/>
        </w:rPr>
        <w:t>11. Bergstrom CT, Lo M, Lipsitch M (2004) Ecological theory suggests that antimicrobial cycling will not reduce antimicrobial resistance in hospitals. Proceedings of the National Academy of Sciences of the United States of America 101: 13285-13290.</w:t>
      </w:r>
      <w:bookmarkEnd w:id="287"/>
    </w:p>
    <w:p w14:paraId="2CAFBC2F" w14:textId="77777777" w:rsidR="00FC3C3D" w:rsidRPr="00F003D4" w:rsidRDefault="00FC3C3D" w:rsidP="00FC3C3D">
      <w:pPr>
        <w:spacing w:line="480" w:lineRule="auto"/>
        <w:ind w:left="720" w:hanging="720"/>
        <w:rPr>
          <w:rFonts w:ascii="Helvetica" w:hAnsi="Helvetica"/>
          <w:noProof/>
        </w:rPr>
      </w:pPr>
      <w:bookmarkStart w:id="288" w:name="_ENREF_12"/>
      <w:r w:rsidRPr="00F003D4">
        <w:rPr>
          <w:rFonts w:ascii="Helvetica" w:hAnsi="Helvetica"/>
          <w:noProof/>
        </w:rPr>
        <w:t>12. Beardmore RE, Pena-Miller R (2010) Rotating antibiotics selects optimally against antibiotic resistance, in theory. Mathematical biosciences and engineering : MBE 7: 527-552.</w:t>
      </w:r>
      <w:bookmarkEnd w:id="288"/>
    </w:p>
    <w:p w14:paraId="78A1855F" w14:textId="77777777" w:rsidR="00FC3C3D" w:rsidRPr="00F003D4" w:rsidRDefault="00FC3C3D" w:rsidP="00FC3C3D">
      <w:pPr>
        <w:spacing w:line="480" w:lineRule="auto"/>
        <w:ind w:left="720" w:hanging="720"/>
        <w:rPr>
          <w:rFonts w:ascii="Helvetica" w:hAnsi="Helvetica"/>
          <w:noProof/>
        </w:rPr>
      </w:pPr>
      <w:bookmarkStart w:id="289" w:name="_ENREF_13"/>
      <w:r w:rsidRPr="00F003D4">
        <w:rPr>
          <w:rFonts w:ascii="Helvetica" w:hAnsi="Helvetica"/>
          <w:noProof/>
        </w:rPr>
        <w:t>13. Beardmore RE, Pena-Miller R (2010) Antibiotic cycling versus mixing: the difficulty of using mathematical models to definitively quantify their relative merits. Mathematical biosciences and engineering : MBE 7: 923-933.</w:t>
      </w:r>
      <w:bookmarkEnd w:id="289"/>
    </w:p>
    <w:p w14:paraId="29F34EBF" w14:textId="77777777" w:rsidR="00FC3C3D" w:rsidRPr="00F003D4" w:rsidRDefault="00FC3C3D" w:rsidP="00FC3C3D">
      <w:pPr>
        <w:spacing w:line="480" w:lineRule="auto"/>
        <w:ind w:left="720" w:hanging="720"/>
        <w:rPr>
          <w:rFonts w:ascii="Helvetica" w:hAnsi="Helvetica"/>
          <w:noProof/>
        </w:rPr>
      </w:pPr>
      <w:bookmarkStart w:id="290" w:name="_ENREF_14"/>
      <w:r w:rsidRPr="00F003D4">
        <w:rPr>
          <w:rFonts w:ascii="Helvetica" w:hAnsi="Helvetica"/>
          <w:noProof/>
        </w:rPr>
        <w:t>14. Goulart CP, Mahmudi M, Crona KA, Jacobs SD, Kallmann M, et al. (2013) Designing antibiotic cycling strategies by determining and understanding local adaptive landscapes. PloS one 8: e56040.</w:t>
      </w:r>
      <w:bookmarkEnd w:id="290"/>
    </w:p>
    <w:p w14:paraId="09C7F9EE" w14:textId="77777777" w:rsidR="00FC3C3D" w:rsidRPr="00F003D4" w:rsidRDefault="00FC3C3D" w:rsidP="00FC3C3D">
      <w:pPr>
        <w:spacing w:line="480" w:lineRule="auto"/>
        <w:ind w:left="720" w:hanging="720"/>
        <w:rPr>
          <w:rFonts w:ascii="Helvetica" w:hAnsi="Helvetica"/>
          <w:noProof/>
        </w:rPr>
      </w:pPr>
      <w:bookmarkStart w:id="291" w:name="_ENREF_15"/>
      <w:r w:rsidRPr="00F003D4">
        <w:rPr>
          <w:rFonts w:ascii="Helvetica" w:hAnsi="Helvetica"/>
          <w:noProof/>
        </w:rPr>
        <w:t>15. Jacoby GA (2014) ß-Lactamase Classification and Amino Acid Sequences for TEM, SHV and OXA Extended-Spectrum and Inhibitor Resistant Enzymes.</w:t>
      </w:r>
      <w:bookmarkEnd w:id="291"/>
    </w:p>
    <w:p w14:paraId="42792693" w14:textId="77777777" w:rsidR="00FC3C3D" w:rsidRPr="00F003D4" w:rsidRDefault="00FC3C3D" w:rsidP="00FC3C3D">
      <w:pPr>
        <w:spacing w:line="480" w:lineRule="auto"/>
        <w:ind w:left="720" w:hanging="720"/>
        <w:rPr>
          <w:rFonts w:ascii="Helvetica" w:hAnsi="Helvetica"/>
          <w:noProof/>
        </w:rPr>
      </w:pPr>
      <w:bookmarkStart w:id="292" w:name="_ENREF_16"/>
      <w:r w:rsidRPr="00F003D4">
        <w:rPr>
          <w:rFonts w:ascii="Helvetica" w:hAnsi="Helvetica"/>
          <w:noProof/>
        </w:rPr>
        <w:t>16. Chevin LM (2011) On measuring selection in experimental evolution. Biology letters 7: 210-213.</w:t>
      </w:r>
      <w:bookmarkEnd w:id="292"/>
    </w:p>
    <w:p w14:paraId="1B4A00B1" w14:textId="18B0EEDC" w:rsidR="00FC3C3D" w:rsidRPr="00F003D4" w:rsidRDefault="00FC3C3D" w:rsidP="00FC3C3D">
      <w:pPr>
        <w:spacing w:line="480" w:lineRule="auto"/>
        <w:ind w:left="720" w:hanging="720"/>
        <w:rPr>
          <w:rFonts w:ascii="Helvetica" w:hAnsi="Helvetica"/>
          <w:noProof/>
        </w:rPr>
      </w:pPr>
      <w:bookmarkStart w:id="293" w:name="_ENREF_17"/>
      <w:r w:rsidRPr="00F003D4">
        <w:rPr>
          <w:rFonts w:ascii="Helvetica" w:hAnsi="Helvetica"/>
          <w:noProof/>
        </w:rPr>
        <w:t>17. Gillespie JH (1984) Molecular Evolution over the Mu</w:t>
      </w:r>
      <w:r w:rsidR="001D13C7">
        <w:rPr>
          <w:rFonts w:ascii="Helvetica" w:hAnsi="Helvetica"/>
          <w:noProof/>
        </w:rPr>
        <w:t>tational Landscape. Evolution; International Journal of Organic E</w:t>
      </w:r>
      <w:r w:rsidRPr="00F003D4">
        <w:rPr>
          <w:rFonts w:ascii="Helvetica" w:hAnsi="Helvetica"/>
          <w:noProof/>
        </w:rPr>
        <w:t>volution 38: 1116-1129.</w:t>
      </w:r>
      <w:bookmarkEnd w:id="293"/>
    </w:p>
    <w:p w14:paraId="5D80F05B" w14:textId="77777777" w:rsidR="00FC3C3D" w:rsidRPr="00F003D4" w:rsidRDefault="00FC3C3D" w:rsidP="00FC3C3D">
      <w:pPr>
        <w:spacing w:line="480" w:lineRule="auto"/>
        <w:ind w:left="720" w:hanging="720"/>
        <w:rPr>
          <w:rFonts w:ascii="Helvetica" w:hAnsi="Helvetica"/>
          <w:noProof/>
        </w:rPr>
      </w:pPr>
      <w:bookmarkStart w:id="294" w:name="_ENREF_18"/>
      <w:r w:rsidRPr="00F003D4">
        <w:rPr>
          <w:rFonts w:ascii="Helvetica" w:hAnsi="Helvetica"/>
          <w:noProof/>
        </w:rPr>
        <w:t>18. Haldane JBS (1927) A mathematical theory of natural and artificial selection, Part V: Selection and mutation. Proceedings of the Cambridge Philosophical Society 23: 838-844.</w:t>
      </w:r>
      <w:bookmarkEnd w:id="294"/>
    </w:p>
    <w:p w14:paraId="167B813E" w14:textId="77777777" w:rsidR="00FC3C3D" w:rsidRPr="00F003D4" w:rsidRDefault="00FC3C3D" w:rsidP="00FC3C3D">
      <w:pPr>
        <w:spacing w:line="480" w:lineRule="auto"/>
        <w:ind w:left="720" w:hanging="720"/>
        <w:rPr>
          <w:rFonts w:ascii="Helvetica" w:hAnsi="Helvetica"/>
          <w:noProof/>
        </w:rPr>
      </w:pPr>
      <w:bookmarkStart w:id="295" w:name="_ENREF_19"/>
      <w:r w:rsidRPr="00F003D4">
        <w:rPr>
          <w:rFonts w:ascii="Helvetica" w:hAnsi="Helvetica"/>
          <w:noProof/>
        </w:rPr>
        <w:t>19. Weinreich DM, Delaney NF, Depristo MA, Hartl DL (2006) Darwinian evolution can follow only very few mutational paths to fitter proteins. Science 312: 111-114.</w:t>
      </w:r>
      <w:bookmarkEnd w:id="295"/>
    </w:p>
    <w:p w14:paraId="1261250B" w14:textId="77777777" w:rsidR="00FC3C3D" w:rsidRPr="00F003D4" w:rsidRDefault="00FC3C3D" w:rsidP="00FC3C3D">
      <w:pPr>
        <w:spacing w:line="480" w:lineRule="auto"/>
        <w:ind w:left="720" w:hanging="720"/>
        <w:rPr>
          <w:rFonts w:ascii="Helvetica" w:hAnsi="Helvetica"/>
          <w:noProof/>
        </w:rPr>
      </w:pPr>
      <w:bookmarkStart w:id="296" w:name="_ENREF_20"/>
      <w:r w:rsidRPr="00F003D4">
        <w:rPr>
          <w:rFonts w:ascii="Helvetica" w:hAnsi="Helvetica"/>
          <w:noProof/>
        </w:rPr>
        <w:t>20. Hall BG, Acar H, Nandipati A, Barlow M (2013) Growth Rates Made Easy. Molecular biology and evolution.</w:t>
      </w:r>
      <w:bookmarkEnd w:id="296"/>
    </w:p>
    <w:p w14:paraId="093BF024" w14:textId="4D1DFC34" w:rsidR="00FC3C3D" w:rsidRPr="00F003D4" w:rsidRDefault="00FC3C3D" w:rsidP="00FC3C3D">
      <w:pPr>
        <w:spacing w:line="480" w:lineRule="auto"/>
        <w:rPr>
          <w:rFonts w:ascii="Helvetica" w:hAnsi="Helvetica"/>
          <w:noProof/>
        </w:rPr>
      </w:pPr>
    </w:p>
    <w:p w14:paraId="08FFE72F" w14:textId="3561EFDE" w:rsidR="007B128B" w:rsidRPr="00F003D4" w:rsidRDefault="00A32136" w:rsidP="00D85138">
      <w:pPr>
        <w:ind w:left="-270"/>
        <w:rPr>
          <w:rFonts w:ascii="Helvetica" w:hAnsi="Helvetica"/>
        </w:rPr>
      </w:pPr>
      <w:r w:rsidRPr="00F003D4">
        <w:rPr>
          <w:rFonts w:ascii="Helvetica" w:hAnsi="Helvetica"/>
        </w:rPr>
        <w:fldChar w:fldCharType="end"/>
      </w:r>
    </w:p>
    <w:sectPr w:rsidR="007B128B" w:rsidRPr="00F003D4" w:rsidSect="004E2C0A">
      <w:footerReference w:type="default" r:id="rId198"/>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Juan Meza" w:date="2014-05-03T18:12:00Z" w:initials="JM">
    <w:p w14:paraId="0B7399F4" w14:textId="144A5592" w:rsidR="00732B9C" w:rsidRDefault="00732B9C">
      <w:pPr>
        <w:pStyle w:val="CommentText"/>
      </w:pPr>
      <w:r>
        <w:rPr>
          <w:rStyle w:val="CommentReference"/>
        </w:rPr>
        <w:annotationRef/>
      </w:r>
      <w:proofErr w:type="gramStart"/>
      <w:r>
        <w:t>should</w:t>
      </w:r>
      <w:proofErr w:type="gramEnd"/>
      <w:r>
        <w:t xml:space="preserve"> we say "exposed to naturally occurring antibiotics"?  Or is it clear to biologists that antibiotics refers to both natural and man-made?</w:t>
      </w:r>
    </w:p>
  </w:comment>
  <w:comment w:id="17" w:author="Juan Meza" w:date="2014-05-03T18:30:00Z" w:initials="JM">
    <w:p w14:paraId="16E2DDDF" w14:textId="110EBE11" w:rsidR="00732B9C" w:rsidRDefault="00732B9C">
      <w:pPr>
        <w:pStyle w:val="CommentText"/>
      </w:pPr>
      <w:r>
        <w:rPr>
          <w:rStyle w:val="CommentReference"/>
        </w:rPr>
        <w:annotationRef/>
      </w:r>
      <w:r>
        <w:t>This is just a style thing so if you don't agree, feel free to not accept this revision.</w:t>
      </w:r>
    </w:p>
  </w:comment>
  <w:comment w:id="33" w:author="Juan Meza" w:date="2014-05-03T18:13:00Z" w:initials="JM">
    <w:p w14:paraId="0D287FEB" w14:textId="56C777DC" w:rsidR="00732B9C" w:rsidRDefault="00732B9C">
      <w:pPr>
        <w:pStyle w:val="CommentText"/>
      </w:pPr>
      <w:r>
        <w:rPr>
          <w:rStyle w:val="CommentReference"/>
        </w:rPr>
        <w:annotationRef/>
      </w:r>
      <w:r>
        <w:t>I'm not clear whether we mean 12x12 experiments or if this is just a repetition of the previous sentence.</w:t>
      </w:r>
    </w:p>
  </w:comment>
  <w:comment w:id="50" w:author="Juan Meza" w:date="2014-05-03T18:15:00Z" w:initials="JM">
    <w:p w14:paraId="00C83B0F" w14:textId="1A3794D1" w:rsidR="00732B9C" w:rsidRDefault="00732B9C">
      <w:pPr>
        <w:pStyle w:val="CommentText"/>
      </w:pPr>
      <w:r>
        <w:rPr>
          <w:rStyle w:val="CommentReference"/>
        </w:rPr>
        <w:annotationRef/>
      </w:r>
      <w:r>
        <w:t>I was taught that  "</w:t>
      </w:r>
      <w:proofErr w:type="spellStart"/>
      <w:r>
        <w:t>er</w:t>
      </w:r>
      <w:proofErr w:type="spellEnd"/>
      <w:r>
        <w:t>" is used when comparing 2 things and "</w:t>
      </w:r>
      <w:proofErr w:type="spellStart"/>
      <w:r>
        <w:t>est</w:t>
      </w:r>
      <w:proofErr w:type="spellEnd"/>
      <w:r>
        <w:t>" is used when comparing 3 or more, i.e. faster vs. fastest.</w:t>
      </w:r>
    </w:p>
  </w:comment>
  <w:comment w:id="58" w:author="Juan Meza" w:date="2014-05-03T18:17:00Z" w:initials="JM">
    <w:p w14:paraId="171D5486" w14:textId="2D1A2DBA" w:rsidR="00732B9C" w:rsidRDefault="00732B9C">
      <w:pPr>
        <w:pStyle w:val="CommentText"/>
      </w:pPr>
      <w:r>
        <w:rPr>
          <w:rStyle w:val="CommentReference"/>
        </w:rPr>
        <w:annotationRef/>
      </w:r>
      <w:proofErr w:type="gramStart"/>
      <w:r>
        <w:t>fastest</w:t>
      </w:r>
      <w:proofErr w:type="gramEnd"/>
      <w:r>
        <w:t xml:space="preserve"> OK here :-)</w:t>
      </w:r>
    </w:p>
  </w:comment>
  <w:comment w:id="110" w:author="Juan Meza" w:date="2014-05-03T18:25:00Z" w:initials="JM">
    <w:p w14:paraId="3C819870" w14:textId="6601E873" w:rsidR="00732B9C" w:rsidRDefault="00732B9C">
      <w:pPr>
        <w:pStyle w:val="CommentText"/>
      </w:pPr>
      <w:r>
        <w:rPr>
          <w:rStyle w:val="CommentReference"/>
        </w:rPr>
        <w:annotationRef/>
      </w:r>
      <w:proofErr w:type="gramStart"/>
      <w:r>
        <w:t>what</w:t>
      </w:r>
      <w:proofErr w:type="gramEnd"/>
      <w:r>
        <w:t xml:space="preserve"> do we mean by them? Here is appears that we mean the beta-lactams, which doesn't sound right.</w:t>
      </w:r>
    </w:p>
  </w:comment>
  <w:comment w:id="111" w:author="Juan Meza" w:date="2014-05-03T18:26:00Z" w:initials="JM">
    <w:p w14:paraId="27F70626" w14:textId="7B95DE4D" w:rsidR="00732B9C" w:rsidRDefault="00732B9C">
      <w:pPr>
        <w:pStyle w:val="CommentText"/>
      </w:pPr>
      <w:r>
        <w:rPr>
          <w:rStyle w:val="CommentReference"/>
        </w:rPr>
        <w:annotationRef/>
      </w:r>
      <w:r>
        <w:t>It seems that we really mean Table 6 and Table 7 instead of 4 and 5. Please correct me if I'm wrong.</w:t>
      </w:r>
    </w:p>
  </w:comment>
  <w:comment w:id="119" w:author="Miriam Barlow" w:date="2014-05-02T12:49:00Z" w:initials="MB">
    <w:p w14:paraId="47D2E2E4" w14:textId="77777777" w:rsidR="00732B9C" w:rsidRDefault="00732B9C">
      <w:pPr>
        <w:pStyle w:val="CommentText"/>
      </w:pPr>
      <w:r>
        <w:rPr>
          <w:rStyle w:val="CommentReference"/>
        </w:rPr>
        <w:annotationRef/>
      </w:r>
      <w:r>
        <w:t xml:space="preserve">Do we want a figure like 16 showing CPM probabilities?  </w:t>
      </w:r>
    </w:p>
    <w:p w14:paraId="40F26569" w14:textId="77777777" w:rsidR="00732B9C" w:rsidRDefault="00732B9C">
      <w:pPr>
        <w:pStyle w:val="CommentText"/>
      </w:pPr>
    </w:p>
    <w:p w14:paraId="0BB448D6" w14:textId="77777777" w:rsidR="00732B9C" w:rsidRDefault="00732B9C">
      <w:pPr>
        <w:pStyle w:val="CommentText"/>
      </w:pPr>
    </w:p>
    <w:p w14:paraId="11A94A4E" w14:textId="77777777" w:rsidR="00732B9C" w:rsidRDefault="00732B9C">
      <w:pPr>
        <w:pStyle w:val="CommentText"/>
      </w:pPr>
    </w:p>
    <w:p w14:paraId="2544201A" w14:textId="77777777" w:rsidR="00732B9C" w:rsidRDefault="00732B9C">
      <w:pPr>
        <w:pStyle w:val="CommentText"/>
      </w:pPr>
    </w:p>
    <w:p w14:paraId="756B82FC" w14:textId="245CD3F1" w:rsidR="00732B9C" w:rsidRDefault="00732B9C">
      <w:pPr>
        <w:pStyle w:val="CommentText"/>
      </w:pPr>
      <w:r w:rsidRPr="003E55F2">
        <w:rPr>
          <w:b/>
        </w:rPr>
        <w:t>TO REMOVE HIGHLIGHTING</w:t>
      </w:r>
      <w:r>
        <w:rPr>
          <w:b/>
        </w:rPr>
        <w:t xml:space="preserve"> AND COMMENT</w:t>
      </w:r>
      <w:r>
        <w:t xml:space="preserve"> You can delete this box and the red highlighting by clicking the little x inside the white circle at the top right hand corner of the box containing this comment. </w:t>
      </w:r>
      <w:r>
        <w:sym w:font="Wingdings" w:char="F04A"/>
      </w:r>
    </w:p>
  </w:comment>
  <w:comment w:id="126" w:author="Juan Meza" w:date="2014-05-03T18:28:00Z" w:initials="JM">
    <w:p w14:paraId="54B92E33" w14:textId="1DD0C721" w:rsidR="00732B9C" w:rsidRDefault="00732B9C">
      <w:pPr>
        <w:pStyle w:val="CommentText"/>
      </w:pPr>
      <w:r>
        <w:rPr>
          <w:rStyle w:val="CommentReference"/>
        </w:rPr>
        <w:annotationRef/>
      </w:r>
      <w:proofErr w:type="gramStart"/>
      <w:r>
        <w:t>tended</w:t>
      </w:r>
      <w:proofErr w:type="gramEnd"/>
      <w:r>
        <w:t xml:space="preserve"> to converge to what?  Sorry but mathematicians tend to be picky about the use of the word "converge".  I think perhaps we mean that the two models gave similar results?</w:t>
      </w:r>
    </w:p>
  </w:comment>
  <w:comment w:id="147" w:author="Miriam Barlow" w:date="2014-05-01T17:39:00Z" w:initials="MB">
    <w:p w14:paraId="7F0CD519" w14:textId="34EA35AF" w:rsidR="00732B9C" w:rsidRDefault="00732B9C">
      <w:pPr>
        <w:pStyle w:val="CommentText"/>
      </w:pPr>
      <w:r>
        <w:rPr>
          <w:rStyle w:val="CommentReference"/>
        </w:rPr>
        <w:annotationRef/>
      </w:r>
      <w:r>
        <w:t>There are more equations from Bernd’s 5.1.14 email in this section.</w:t>
      </w:r>
    </w:p>
  </w:comment>
  <w:comment w:id="151" w:author="Miriam Barlow" w:date="2014-05-02T12:23:00Z" w:initials="MB">
    <w:p w14:paraId="7FF8EE52" w14:textId="5DD7283D" w:rsidR="00732B9C" w:rsidRDefault="00732B9C">
      <w:pPr>
        <w:pStyle w:val="CommentText"/>
      </w:pPr>
      <w:ins w:id="166" w:author="Miriam Barlow" w:date="2014-04-30T17:07:00Z">
        <w:r>
          <w:rPr>
            <w:rStyle w:val="CommentReference"/>
          </w:rPr>
          <w:annotationRef/>
        </w:r>
      </w:ins>
      <w:r>
        <w:t xml:space="preserve">I feel that alpha needs to be there for microbiologists who know alpha as </w:t>
      </w:r>
      <w:proofErr w:type="spellStart"/>
      <w:r>
        <w:t>growthrate</w:t>
      </w:r>
      <w:proofErr w:type="spellEnd"/>
      <w:r>
        <w:t>, but I feel that this must be specified as “f” also so that the tensor makes sense. This is an awkward attempt at making things clear to EVERYONE. Any help is appreciated</w:t>
      </w:r>
    </w:p>
  </w:comment>
  <w:comment w:id="238" w:author="Portia Mira" w:date="2014-05-05T14:42:00Z" w:initials="PM">
    <w:p w14:paraId="2932D623" w14:textId="75973FFD" w:rsidR="000146A6" w:rsidRDefault="000146A6">
      <w:pPr>
        <w:pStyle w:val="CommentText"/>
      </w:pPr>
      <w:r>
        <w:rPr>
          <w:rStyle w:val="CommentReference"/>
        </w:rPr>
        <w:annotationRef/>
      </w:r>
      <w:r>
        <w:t>The 6 cycle probabilities are accurate</w:t>
      </w:r>
      <w:r w:rsidR="006307F1">
        <w:t xml:space="preserve"> (in DataSummary050514 file)</w:t>
      </w:r>
      <w:r>
        <w:t xml:space="preserve">, I need to update 2,3,4 &amp; 5 cycle probabilities for the EMP </w:t>
      </w:r>
      <w:r>
        <w:t>Model.</w:t>
      </w:r>
      <w:bookmarkStart w:id="239" w:name="_GoBack"/>
      <w:bookmarkEnd w:id="239"/>
    </w:p>
  </w:comment>
  <w:comment w:id="253" w:author="Miriam Barlow" w:date="2014-04-30T18:25:00Z" w:initials="MB">
    <w:p w14:paraId="6996F431" w14:textId="6A40C534" w:rsidR="00732B9C" w:rsidRDefault="00732B9C">
      <w:pPr>
        <w:pStyle w:val="CommentText"/>
      </w:pPr>
      <w:ins w:id="255" w:author="Miriam Barlow" w:date="2014-04-30T18:25:00Z">
        <w:r>
          <w:rPr>
            <w:rStyle w:val="CommentReference"/>
          </w:rPr>
          <w:annotationRef/>
        </w:r>
      </w:ins>
      <w:r>
        <w:t>Would we like a similar figure for EPM probabilities for symmetry?</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ECC7C3" w14:textId="77777777" w:rsidR="00732B9C" w:rsidRDefault="00732B9C" w:rsidP="00565C81">
      <w:r>
        <w:separator/>
      </w:r>
    </w:p>
  </w:endnote>
  <w:endnote w:type="continuationSeparator" w:id="0">
    <w:p w14:paraId="64722389" w14:textId="77777777" w:rsidR="00732B9C" w:rsidRDefault="00732B9C" w:rsidP="00565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04EA4" w14:textId="0ACEF7DD" w:rsidR="00732B9C" w:rsidRDefault="00732B9C" w:rsidP="00B3252F">
    <w:pPr>
      <w:pStyle w:val="Footer"/>
      <w:jc w:val="center"/>
    </w:pPr>
    <w:r>
      <w:rPr>
        <w:rStyle w:val="PageNumber"/>
      </w:rPr>
      <w:fldChar w:fldCharType="begin"/>
    </w:r>
    <w:r>
      <w:rPr>
        <w:rStyle w:val="PageNumber"/>
      </w:rPr>
      <w:instrText xml:space="preserve"> PAGE </w:instrText>
    </w:r>
    <w:r>
      <w:rPr>
        <w:rStyle w:val="PageNumber"/>
      </w:rPr>
      <w:fldChar w:fldCharType="separate"/>
    </w:r>
    <w:r w:rsidR="00D709DA">
      <w:rPr>
        <w:rStyle w:val="PageNumber"/>
        <w:noProof/>
      </w:rPr>
      <w:t>21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BFE146" w14:textId="77777777" w:rsidR="00732B9C" w:rsidRDefault="00732B9C" w:rsidP="00565C81">
      <w:r>
        <w:separator/>
      </w:r>
    </w:p>
  </w:footnote>
  <w:footnote w:type="continuationSeparator" w:id="0">
    <w:p w14:paraId="67473728" w14:textId="77777777" w:rsidR="00732B9C" w:rsidRDefault="00732B9C" w:rsidP="00565C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Helvetica&lt;/FontName&gt;&lt;FontSize&gt;12&lt;/FontSize&gt;&lt;ReflistTitle&gt;References&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aerza0v5ufawdtezew95dr0bafeapts5var0&quot;&gt;NIH&lt;record-ids&gt;&lt;item&gt;14&lt;/item&gt;&lt;item&gt;18&lt;/item&gt;&lt;item&gt;36&lt;/item&gt;&lt;item&gt;38&lt;/item&gt;&lt;item&gt;41&lt;/item&gt;&lt;item&gt;42&lt;/item&gt;&lt;item&gt;43&lt;/item&gt;&lt;item&gt;44&lt;/item&gt;&lt;item&gt;45&lt;/item&gt;&lt;item&gt;46&lt;/item&gt;&lt;item&gt;47&lt;/item&gt;&lt;item&gt;48&lt;/item&gt;&lt;item&gt;50&lt;/item&gt;&lt;item&gt;51&lt;/item&gt;&lt;item&gt;52&lt;/item&gt;&lt;item&gt;53&lt;/item&gt;&lt;item&gt;54&lt;/item&gt;&lt;item&gt;55&lt;/item&gt;&lt;item&gt;56&lt;/item&gt;&lt;item&gt;57&lt;/item&gt;&lt;/record-ids&gt;&lt;/item&gt;&lt;/Libraries&gt;"/>
  </w:docVars>
  <w:rsids>
    <w:rsidRoot w:val="0012254A"/>
    <w:rsid w:val="000146A6"/>
    <w:rsid w:val="0001539A"/>
    <w:rsid w:val="00020556"/>
    <w:rsid w:val="0002399F"/>
    <w:rsid w:val="000272E9"/>
    <w:rsid w:val="00034632"/>
    <w:rsid w:val="000470BA"/>
    <w:rsid w:val="00051E71"/>
    <w:rsid w:val="00055330"/>
    <w:rsid w:val="0005711B"/>
    <w:rsid w:val="00062469"/>
    <w:rsid w:val="00067123"/>
    <w:rsid w:val="00072B33"/>
    <w:rsid w:val="00082BEE"/>
    <w:rsid w:val="00090305"/>
    <w:rsid w:val="0009140A"/>
    <w:rsid w:val="000A2E93"/>
    <w:rsid w:val="000A3A91"/>
    <w:rsid w:val="000A5EC2"/>
    <w:rsid w:val="000B13B8"/>
    <w:rsid w:val="000B382F"/>
    <w:rsid w:val="000C23D3"/>
    <w:rsid w:val="000C5299"/>
    <w:rsid w:val="000D3507"/>
    <w:rsid w:val="000E0F48"/>
    <w:rsid w:val="000E36D6"/>
    <w:rsid w:val="000E3C27"/>
    <w:rsid w:val="00107A39"/>
    <w:rsid w:val="0011465F"/>
    <w:rsid w:val="00116576"/>
    <w:rsid w:val="0012254A"/>
    <w:rsid w:val="001251CF"/>
    <w:rsid w:val="00130251"/>
    <w:rsid w:val="001325E9"/>
    <w:rsid w:val="001377E4"/>
    <w:rsid w:val="00141605"/>
    <w:rsid w:val="00144A2A"/>
    <w:rsid w:val="00152D17"/>
    <w:rsid w:val="00156615"/>
    <w:rsid w:val="00156674"/>
    <w:rsid w:val="00156E9A"/>
    <w:rsid w:val="001613B6"/>
    <w:rsid w:val="00171677"/>
    <w:rsid w:val="00195B3C"/>
    <w:rsid w:val="001A12D8"/>
    <w:rsid w:val="001B0393"/>
    <w:rsid w:val="001B1429"/>
    <w:rsid w:val="001C1A96"/>
    <w:rsid w:val="001D13C7"/>
    <w:rsid w:val="001E3390"/>
    <w:rsid w:val="001F1998"/>
    <w:rsid w:val="001F4D41"/>
    <w:rsid w:val="00202393"/>
    <w:rsid w:val="00202A34"/>
    <w:rsid w:val="0021235D"/>
    <w:rsid w:val="0021553F"/>
    <w:rsid w:val="00217E76"/>
    <w:rsid w:val="0022259C"/>
    <w:rsid w:val="00226AFA"/>
    <w:rsid w:val="002305D1"/>
    <w:rsid w:val="002410ED"/>
    <w:rsid w:val="002469A2"/>
    <w:rsid w:val="00250FDB"/>
    <w:rsid w:val="00257386"/>
    <w:rsid w:val="00272C89"/>
    <w:rsid w:val="00280814"/>
    <w:rsid w:val="00281D74"/>
    <w:rsid w:val="002950F1"/>
    <w:rsid w:val="002A183E"/>
    <w:rsid w:val="002A7B02"/>
    <w:rsid w:val="002B0DA5"/>
    <w:rsid w:val="002C0246"/>
    <w:rsid w:val="002D0A44"/>
    <w:rsid w:val="002D64B0"/>
    <w:rsid w:val="002E1BE9"/>
    <w:rsid w:val="002E4F6F"/>
    <w:rsid w:val="002F0918"/>
    <w:rsid w:val="002F210B"/>
    <w:rsid w:val="002F2BD7"/>
    <w:rsid w:val="002F6FE6"/>
    <w:rsid w:val="00300D0A"/>
    <w:rsid w:val="00302C5E"/>
    <w:rsid w:val="0031055E"/>
    <w:rsid w:val="00317C84"/>
    <w:rsid w:val="00323A0D"/>
    <w:rsid w:val="00324201"/>
    <w:rsid w:val="00331AC7"/>
    <w:rsid w:val="00333F7B"/>
    <w:rsid w:val="0034589B"/>
    <w:rsid w:val="00347694"/>
    <w:rsid w:val="00352C1A"/>
    <w:rsid w:val="0035564C"/>
    <w:rsid w:val="00357212"/>
    <w:rsid w:val="003A231D"/>
    <w:rsid w:val="003A2F81"/>
    <w:rsid w:val="003A4334"/>
    <w:rsid w:val="003B3F9E"/>
    <w:rsid w:val="003B50F4"/>
    <w:rsid w:val="003B775E"/>
    <w:rsid w:val="003C4A1C"/>
    <w:rsid w:val="003C71B7"/>
    <w:rsid w:val="003D288F"/>
    <w:rsid w:val="003E3BBD"/>
    <w:rsid w:val="003E4593"/>
    <w:rsid w:val="003E55F2"/>
    <w:rsid w:val="003F0212"/>
    <w:rsid w:val="0041783D"/>
    <w:rsid w:val="004253E2"/>
    <w:rsid w:val="00425C55"/>
    <w:rsid w:val="00427688"/>
    <w:rsid w:val="0044312F"/>
    <w:rsid w:val="00464D8B"/>
    <w:rsid w:val="0046747D"/>
    <w:rsid w:val="004762DC"/>
    <w:rsid w:val="00486247"/>
    <w:rsid w:val="004864A5"/>
    <w:rsid w:val="00486786"/>
    <w:rsid w:val="00491B03"/>
    <w:rsid w:val="004A5D42"/>
    <w:rsid w:val="004C64DA"/>
    <w:rsid w:val="004C700F"/>
    <w:rsid w:val="004D70BB"/>
    <w:rsid w:val="004E2C0A"/>
    <w:rsid w:val="004E5098"/>
    <w:rsid w:val="004F459C"/>
    <w:rsid w:val="00511D51"/>
    <w:rsid w:val="00514B64"/>
    <w:rsid w:val="005212FC"/>
    <w:rsid w:val="005277A5"/>
    <w:rsid w:val="00530558"/>
    <w:rsid w:val="0053138A"/>
    <w:rsid w:val="00553919"/>
    <w:rsid w:val="00563117"/>
    <w:rsid w:val="00565C81"/>
    <w:rsid w:val="00585081"/>
    <w:rsid w:val="00585B9F"/>
    <w:rsid w:val="00590F94"/>
    <w:rsid w:val="005A124C"/>
    <w:rsid w:val="005B2626"/>
    <w:rsid w:val="005B5093"/>
    <w:rsid w:val="005B71A6"/>
    <w:rsid w:val="005B76F5"/>
    <w:rsid w:val="005C1261"/>
    <w:rsid w:val="005D068B"/>
    <w:rsid w:val="005E3614"/>
    <w:rsid w:val="005E6F71"/>
    <w:rsid w:val="005F7165"/>
    <w:rsid w:val="00617655"/>
    <w:rsid w:val="00621FD5"/>
    <w:rsid w:val="006307F1"/>
    <w:rsid w:val="00653167"/>
    <w:rsid w:val="00655C4F"/>
    <w:rsid w:val="0065777E"/>
    <w:rsid w:val="00660843"/>
    <w:rsid w:val="006650E2"/>
    <w:rsid w:val="00681CDF"/>
    <w:rsid w:val="0069734B"/>
    <w:rsid w:val="006A1AFB"/>
    <w:rsid w:val="006A4D32"/>
    <w:rsid w:val="006A565F"/>
    <w:rsid w:val="006B20D8"/>
    <w:rsid w:val="006C473B"/>
    <w:rsid w:val="006D2E0C"/>
    <w:rsid w:val="006E0D87"/>
    <w:rsid w:val="006E4868"/>
    <w:rsid w:val="006F5FC0"/>
    <w:rsid w:val="007000B5"/>
    <w:rsid w:val="0071665A"/>
    <w:rsid w:val="00732B9C"/>
    <w:rsid w:val="00733F20"/>
    <w:rsid w:val="007440DA"/>
    <w:rsid w:val="00745DAF"/>
    <w:rsid w:val="00761513"/>
    <w:rsid w:val="0077106C"/>
    <w:rsid w:val="007742A0"/>
    <w:rsid w:val="0077433C"/>
    <w:rsid w:val="0078035A"/>
    <w:rsid w:val="00792200"/>
    <w:rsid w:val="00794E0B"/>
    <w:rsid w:val="007A706F"/>
    <w:rsid w:val="007B1182"/>
    <w:rsid w:val="007B128B"/>
    <w:rsid w:val="007B6DE5"/>
    <w:rsid w:val="007C7F1B"/>
    <w:rsid w:val="007D141B"/>
    <w:rsid w:val="007D79AB"/>
    <w:rsid w:val="007E01EB"/>
    <w:rsid w:val="007E53FF"/>
    <w:rsid w:val="007F2C67"/>
    <w:rsid w:val="007F366E"/>
    <w:rsid w:val="007F57ED"/>
    <w:rsid w:val="007F7AAA"/>
    <w:rsid w:val="00803B1C"/>
    <w:rsid w:val="0080443D"/>
    <w:rsid w:val="00814253"/>
    <w:rsid w:val="00821A10"/>
    <w:rsid w:val="00824681"/>
    <w:rsid w:val="008252F3"/>
    <w:rsid w:val="008276CE"/>
    <w:rsid w:val="00833FAD"/>
    <w:rsid w:val="008349D8"/>
    <w:rsid w:val="008405EA"/>
    <w:rsid w:val="008434BB"/>
    <w:rsid w:val="00853956"/>
    <w:rsid w:val="00872295"/>
    <w:rsid w:val="0088085A"/>
    <w:rsid w:val="00881266"/>
    <w:rsid w:val="00885344"/>
    <w:rsid w:val="008A52F5"/>
    <w:rsid w:val="008B27D9"/>
    <w:rsid w:val="008C4F5C"/>
    <w:rsid w:val="008D0BDC"/>
    <w:rsid w:val="008D20CD"/>
    <w:rsid w:val="008E18F9"/>
    <w:rsid w:val="008E3543"/>
    <w:rsid w:val="008F0056"/>
    <w:rsid w:val="008F35DD"/>
    <w:rsid w:val="008F761B"/>
    <w:rsid w:val="0090642B"/>
    <w:rsid w:val="009115AE"/>
    <w:rsid w:val="0092407F"/>
    <w:rsid w:val="009276E1"/>
    <w:rsid w:val="00936A17"/>
    <w:rsid w:val="009526EB"/>
    <w:rsid w:val="00964ABD"/>
    <w:rsid w:val="00965B7D"/>
    <w:rsid w:val="00967C7D"/>
    <w:rsid w:val="00987F04"/>
    <w:rsid w:val="009938A8"/>
    <w:rsid w:val="00993ABE"/>
    <w:rsid w:val="009A120D"/>
    <w:rsid w:val="009B1A64"/>
    <w:rsid w:val="009B2A32"/>
    <w:rsid w:val="009D19CB"/>
    <w:rsid w:val="009E688C"/>
    <w:rsid w:val="009F130C"/>
    <w:rsid w:val="009F42B8"/>
    <w:rsid w:val="00A02F32"/>
    <w:rsid w:val="00A174B7"/>
    <w:rsid w:val="00A229BB"/>
    <w:rsid w:val="00A236B2"/>
    <w:rsid w:val="00A2446D"/>
    <w:rsid w:val="00A32136"/>
    <w:rsid w:val="00A47210"/>
    <w:rsid w:val="00A52AF2"/>
    <w:rsid w:val="00A52EE2"/>
    <w:rsid w:val="00A5547F"/>
    <w:rsid w:val="00A5672A"/>
    <w:rsid w:val="00A56735"/>
    <w:rsid w:val="00A87AA6"/>
    <w:rsid w:val="00A917AC"/>
    <w:rsid w:val="00A94C81"/>
    <w:rsid w:val="00A96638"/>
    <w:rsid w:val="00AA310F"/>
    <w:rsid w:val="00AB626D"/>
    <w:rsid w:val="00AD660C"/>
    <w:rsid w:val="00AE6275"/>
    <w:rsid w:val="00AE77DD"/>
    <w:rsid w:val="00B01753"/>
    <w:rsid w:val="00B0590F"/>
    <w:rsid w:val="00B0699D"/>
    <w:rsid w:val="00B13513"/>
    <w:rsid w:val="00B166D0"/>
    <w:rsid w:val="00B3252F"/>
    <w:rsid w:val="00B424DB"/>
    <w:rsid w:val="00B54B8C"/>
    <w:rsid w:val="00B5614C"/>
    <w:rsid w:val="00B72AFC"/>
    <w:rsid w:val="00B73B7A"/>
    <w:rsid w:val="00BA5945"/>
    <w:rsid w:val="00BA6679"/>
    <w:rsid w:val="00BC7CE6"/>
    <w:rsid w:val="00BD73B9"/>
    <w:rsid w:val="00BE7D5E"/>
    <w:rsid w:val="00BF00F8"/>
    <w:rsid w:val="00BF1C7F"/>
    <w:rsid w:val="00BF5C49"/>
    <w:rsid w:val="00C21E26"/>
    <w:rsid w:val="00C239BF"/>
    <w:rsid w:val="00C5036F"/>
    <w:rsid w:val="00C51C9C"/>
    <w:rsid w:val="00C5250F"/>
    <w:rsid w:val="00C55CDB"/>
    <w:rsid w:val="00C64750"/>
    <w:rsid w:val="00C701DD"/>
    <w:rsid w:val="00C73ACF"/>
    <w:rsid w:val="00C75257"/>
    <w:rsid w:val="00C8006F"/>
    <w:rsid w:val="00C931F9"/>
    <w:rsid w:val="00C93D4A"/>
    <w:rsid w:val="00CB0CD0"/>
    <w:rsid w:val="00CB1435"/>
    <w:rsid w:val="00CC4BC5"/>
    <w:rsid w:val="00CC4E6C"/>
    <w:rsid w:val="00CE0563"/>
    <w:rsid w:val="00CE062C"/>
    <w:rsid w:val="00CF4744"/>
    <w:rsid w:val="00CF7E3E"/>
    <w:rsid w:val="00D01374"/>
    <w:rsid w:val="00D06C43"/>
    <w:rsid w:val="00D17B89"/>
    <w:rsid w:val="00D469B9"/>
    <w:rsid w:val="00D57007"/>
    <w:rsid w:val="00D65716"/>
    <w:rsid w:val="00D709DA"/>
    <w:rsid w:val="00D85138"/>
    <w:rsid w:val="00D87FC4"/>
    <w:rsid w:val="00DC09C3"/>
    <w:rsid w:val="00DC750B"/>
    <w:rsid w:val="00DD3964"/>
    <w:rsid w:val="00DE3BB5"/>
    <w:rsid w:val="00DE41F9"/>
    <w:rsid w:val="00DE595E"/>
    <w:rsid w:val="00DE75BB"/>
    <w:rsid w:val="00DF4A81"/>
    <w:rsid w:val="00E00665"/>
    <w:rsid w:val="00E06A8B"/>
    <w:rsid w:val="00E117E0"/>
    <w:rsid w:val="00E11E08"/>
    <w:rsid w:val="00E23076"/>
    <w:rsid w:val="00E2312D"/>
    <w:rsid w:val="00E248BB"/>
    <w:rsid w:val="00E313BD"/>
    <w:rsid w:val="00E34881"/>
    <w:rsid w:val="00E376F0"/>
    <w:rsid w:val="00E378F5"/>
    <w:rsid w:val="00E40952"/>
    <w:rsid w:val="00E5319B"/>
    <w:rsid w:val="00E654CF"/>
    <w:rsid w:val="00E65523"/>
    <w:rsid w:val="00E65659"/>
    <w:rsid w:val="00E737C9"/>
    <w:rsid w:val="00E73954"/>
    <w:rsid w:val="00EA26FC"/>
    <w:rsid w:val="00EA4A10"/>
    <w:rsid w:val="00EB4BCE"/>
    <w:rsid w:val="00ED0015"/>
    <w:rsid w:val="00ED0372"/>
    <w:rsid w:val="00ED062B"/>
    <w:rsid w:val="00ED10FC"/>
    <w:rsid w:val="00ED72DA"/>
    <w:rsid w:val="00EE04D3"/>
    <w:rsid w:val="00EE37D9"/>
    <w:rsid w:val="00EE71C9"/>
    <w:rsid w:val="00F003D4"/>
    <w:rsid w:val="00F04691"/>
    <w:rsid w:val="00F10D75"/>
    <w:rsid w:val="00F1174D"/>
    <w:rsid w:val="00F2283F"/>
    <w:rsid w:val="00F45E3B"/>
    <w:rsid w:val="00F539F1"/>
    <w:rsid w:val="00F53FBB"/>
    <w:rsid w:val="00F60B18"/>
    <w:rsid w:val="00F77911"/>
    <w:rsid w:val="00F85452"/>
    <w:rsid w:val="00F860FF"/>
    <w:rsid w:val="00F90604"/>
    <w:rsid w:val="00F92078"/>
    <w:rsid w:val="00F95195"/>
    <w:rsid w:val="00FA1D22"/>
    <w:rsid w:val="00FA407A"/>
    <w:rsid w:val="00FB4476"/>
    <w:rsid w:val="00FC3C3D"/>
    <w:rsid w:val="00FC56BC"/>
    <w:rsid w:val="00FC57BC"/>
    <w:rsid w:val="00FC6BE3"/>
    <w:rsid w:val="00FC6E5E"/>
    <w:rsid w:val="00FE1C4D"/>
    <w:rsid w:val="00FF05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FAD34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917416">
      <w:bodyDiv w:val="1"/>
      <w:marLeft w:val="0"/>
      <w:marRight w:val="0"/>
      <w:marTop w:val="0"/>
      <w:marBottom w:val="0"/>
      <w:divBdr>
        <w:top w:val="none" w:sz="0" w:space="0" w:color="auto"/>
        <w:left w:val="none" w:sz="0" w:space="0" w:color="auto"/>
        <w:bottom w:val="none" w:sz="0" w:space="0" w:color="auto"/>
        <w:right w:val="none" w:sz="0" w:space="0" w:color="auto"/>
      </w:divBdr>
    </w:div>
    <w:div w:id="238368702">
      <w:bodyDiv w:val="1"/>
      <w:marLeft w:val="0"/>
      <w:marRight w:val="0"/>
      <w:marTop w:val="0"/>
      <w:marBottom w:val="0"/>
      <w:divBdr>
        <w:top w:val="none" w:sz="0" w:space="0" w:color="auto"/>
        <w:left w:val="none" w:sz="0" w:space="0" w:color="auto"/>
        <w:bottom w:val="none" w:sz="0" w:space="0" w:color="auto"/>
        <w:right w:val="none" w:sz="0" w:space="0" w:color="auto"/>
      </w:divBdr>
    </w:div>
    <w:div w:id="369888236">
      <w:bodyDiv w:val="1"/>
      <w:marLeft w:val="0"/>
      <w:marRight w:val="0"/>
      <w:marTop w:val="0"/>
      <w:marBottom w:val="0"/>
      <w:divBdr>
        <w:top w:val="none" w:sz="0" w:space="0" w:color="auto"/>
        <w:left w:val="none" w:sz="0" w:space="0" w:color="auto"/>
        <w:bottom w:val="none" w:sz="0" w:space="0" w:color="auto"/>
        <w:right w:val="none" w:sz="0" w:space="0" w:color="auto"/>
      </w:divBdr>
    </w:div>
    <w:div w:id="389352113">
      <w:bodyDiv w:val="1"/>
      <w:marLeft w:val="0"/>
      <w:marRight w:val="0"/>
      <w:marTop w:val="0"/>
      <w:marBottom w:val="0"/>
      <w:divBdr>
        <w:top w:val="none" w:sz="0" w:space="0" w:color="auto"/>
        <w:left w:val="none" w:sz="0" w:space="0" w:color="auto"/>
        <w:bottom w:val="none" w:sz="0" w:space="0" w:color="auto"/>
        <w:right w:val="none" w:sz="0" w:space="0" w:color="auto"/>
      </w:divBdr>
    </w:div>
    <w:div w:id="431556428">
      <w:bodyDiv w:val="1"/>
      <w:marLeft w:val="0"/>
      <w:marRight w:val="0"/>
      <w:marTop w:val="0"/>
      <w:marBottom w:val="0"/>
      <w:divBdr>
        <w:top w:val="none" w:sz="0" w:space="0" w:color="auto"/>
        <w:left w:val="none" w:sz="0" w:space="0" w:color="auto"/>
        <w:bottom w:val="none" w:sz="0" w:space="0" w:color="auto"/>
        <w:right w:val="none" w:sz="0" w:space="0" w:color="auto"/>
      </w:divBdr>
    </w:div>
    <w:div w:id="889615589">
      <w:bodyDiv w:val="1"/>
      <w:marLeft w:val="0"/>
      <w:marRight w:val="0"/>
      <w:marTop w:val="0"/>
      <w:marBottom w:val="0"/>
      <w:divBdr>
        <w:top w:val="none" w:sz="0" w:space="0" w:color="auto"/>
        <w:left w:val="none" w:sz="0" w:space="0" w:color="auto"/>
        <w:bottom w:val="none" w:sz="0" w:space="0" w:color="auto"/>
        <w:right w:val="none" w:sz="0" w:space="0" w:color="auto"/>
      </w:divBdr>
    </w:div>
    <w:div w:id="1148745671">
      <w:bodyDiv w:val="1"/>
      <w:marLeft w:val="0"/>
      <w:marRight w:val="0"/>
      <w:marTop w:val="0"/>
      <w:marBottom w:val="0"/>
      <w:divBdr>
        <w:top w:val="none" w:sz="0" w:space="0" w:color="auto"/>
        <w:left w:val="none" w:sz="0" w:space="0" w:color="auto"/>
        <w:bottom w:val="none" w:sz="0" w:space="0" w:color="auto"/>
        <w:right w:val="none" w:sz="0" w:space="0" w:color="auto"/>
      </w:divBdr>
    </w:div>
    <w:div w:id="1208833730">
      <w:bodyDiv w:val="1"/>
      <w:marLeft w:val="0"/>
      <w:marRight w:val="0"/>
      <w:marTop w:val="0"/>
      <w:marBottom w:val="0"/>
      <w:divBdr>
        <w:top w:val="none" w:sz="0" w:space="0" w:color="auto"/>
        <w:left w:val="none" w:sz="0" w:space="0" w:color="auto"/>
        <w:bottom w:val="none" w:sz="0" w:space="0" w:color="auto"/>
        <w:right w:val="none" w:sz="0" w:space="0" w:color="auto"/>
      </w:divBdr>
    </w:div>
    <w:div w:id="1212378544">
      <w:bodyDiv w:val="1"/>
      <w:marLeft w:val="0"/>
      <w:marRight w:val="0"/>
      <w:marTop w:val="0"/>
      <w:marBottom w:val="0"/>
      <w:divBdr>
        <w:top w:val="none" w:sz="0" w:space="0" w:color="auto"/>
        <w:left w:val="none" w:sz="0" w:space="0" w:color="auto"/>
        <w:bottom w:val="none" w:sz="0" w:space="0" w:color="auto"/>
        <w:right w:val="none" w:sz="0" w:space="0" w:color="auto"/>
      </w:divBdr>
    </w:div>
    <w:div w:id="1877230885">
      <w:bodyDiv w:val="1"/>
      <w:marLeft w:val="0"/>
      <w:marRight w:val="0"/>
      <w:marTop w:val="0"/>
      <w:marBottom w:val="0"/>
      <w:divBdr>
        <w:top w:val="none" w:sz="0" w:space="0" w:color="auto"/>
        <w:left w:val="none" w:sz="0" w:space="0" w:color="auto"/>
        <w:bottom w:val="none" w:sz="0" w:space="0" w:color="auto"/>
        <w:right w:val="none" w:sz="0" w:space="0" w:color="auto"/>
      </w:divBdr>
    </w:div>
    <w:div w:id="2036343849">
      <w:bodyDiv w:val="1"/>
      <w:marLeft w:val="0"/>
      <w:marRight w:val="0"/>
      <w:marTop w:val="0"/>
      <w:marBottom w:val="0"/>
      <w:divBdr>
        <w:top w:val="none" w:sz="0" w:space="0" w:color="auto"/>
        <w:left w:val="none" w:sz="0" w:space="0" w:color="auto"/>
        <w:bottom w:val="none" w:sz="0" w:space="0" w:color="auto"/>
        <w:right w:val="none" w:sz="0" w:space="0" w:color="auto"/>
      </w:divBdr>
    </w:div>
    <w:div w:id="20398117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61.bin"/><Relationship Id="rId143" Type="http://schemas.openxmlformats.org/officeDocument/2006/relationships/image" Target="media/image74.emf"/><Relationship Id="rId144" Type="http://schemas.openxmlformats.org/officeDocument/2006/relationships/oleObject" Target="embeddings/oleObject62.bin"/><Relationship Id="rId145" Type="http://schemas.openxmlformats.org/officeDocument/2006/relationships/image" Target="media/image75.emf"/><Relationship Id="rId146" Type="http://schemas.openxmlformats.org/officeDocument/2006/relationships/oleObject" Target="embeddings/oleObject63.bin"/><Relationship Id="rId147" Type="http://schemas.openxmlformats.org/officeDocument/2006/relationships/image" Target="media/image76.emf"/><Relationship Id="rId148" Type="http://schemas.openxmlformats.org/officeDocument/2006/relationships/oleObject" Target="embeddings/oleObject64.bin"/><Relationship Id="rId149" Type="http://schemas.openxmlformats.org/officeDocument/2006/relationships/image" Target="media/image77.emf"/><Relationship Id="rId180" Type="http://schemas.openxmlformats.org/officeDocument/2006/relationships/image" Target="media/image94.emf"/><Relationship Id="rId181" Type="http://schemas.openxmlformats.org/officeDocument/2006/relationships/image" Target="media/image95.emf"/><Relationship Id="rId182" Type="http://schemas.openxmlformats.org/officeDocument/2006/relationships/image" Target="media/image96.emf"/><Relationship Id="rId40" Type="http://schemas.openxmlformats.org/officeDocument/2006/relationships/oleObject" Target="embeddings/oleObject16.bin"/><Relationship Id="rId41" Type="http://schemas.openxmlformats.org/officeDocument/2006/relationships/image" Target="media/image17.emf"/><Relationship Id="rId42" Type="http://schemas.openxmlformats.org/officeDocument/2006/relationships/oleObject" Target="embeddings/oleObject17.bin"/><Relationship Id="rId43" Type="http://schemas.openxmlformats.org/officeDocument/2006/relationships/image" Target="media/image18.emf"/><Relationship Id="rId44" Type="http://schemas.openxmlformats.org/officeDocument/2006/relationships/oleObject" Target="embeddings/oleObject18.bin"/><Relationship Id="rId45" Type="http://schemas.openxmlformats.org/officeDocument/2006/relationships/image" Target="media/image19.emf"/><Relationship Id="rId46" Type="http://schemas.openxmlformats.org/officeDocument/2006/relationships/oleObject" Target="embeddings/oleObject19.bin"/><Relationship Id="rId47" Type="http://schemas.openxmlformats.org/officeDocument/2006/relationships/image" Target="media/image20.emf"/><Relationship Id="rId48" Type="http://schemas.openxmlformats.org/officeDocument/2006/relationships/oleObject" Target="embeddings/oleObject20.bin"/><Relationship Id="rId49" Type="http://schemas.openxmlformats.org/officeDocument/2006/relationships/image" Target="media/image21.emf"/><Relationship Id="rId183" Type="http://schemas.openxmlformats.org/officeDocument/2006/relationships/image" Target="media/image97.emf"/><Relationship Id="rId184" Type="http://schemas.openxmlformats.org/officeDocument/2006/relationships/image" Target="media/image98.emf"/><Relationship Id="rId185" Type="http://schemas.openxmlformats.org/officeDocument/2006/relationships/image" Target="media/image99.emf"/><Relationship Id="rId186" Type="http://schemas.openxmlformats.org/officeDocument/2006/relationships/image" Target="media/image100.emf"/><Relationship Id="rId187" Type="http://schemas.openxmlformats.org/officeDocument/2006/relationships/image" Target="media/image101.emf"/><Relationship Id="rId188" Type="http://schemas.openxmlformats.org/officeDocument/2006/relationships/image" Target="media/image102.emf"/><Relationship Id="rId189" Type="http://schemas.openxmlformats.org/officeDocument/2006/relationships/image" Target="media/image103.emf"/><Relationship Id="rId80" Type="http://schemas.openxmlformats.org/officeDocument/2006/relationships/image" Target="media/image37.emf"/><Relationship Id="rId81" Type="http://schemas.openxmlformats.org/officeDocument/2006/relationships/oleObject" Target="embeddings/oleObject36.bin"/><Relationship Id="rId82" Type="http://schemas.openxmlformats.org/officeDocument/2006/relationships/image" Target="media/image38.emf"/><Relationship Id="rId83" Type="http://schemas.openxmlformats.org/officeDocument/2006/relationships/oleObject" Target="embeddings/oleObject37.bin"/><Relationship Id="rId84" Type="http://schemas.openxmlformats.org/officeDocument/2006/relationships/image" Target="media/image39.emf"/><Relationship Id="rId85" Type="http://schemas.openxmlformats.org/officeDocument/2006/relationships/oleObject" Target="embeddings/oleObject38.bin"/><Relationship Id="rId86" Type="http://schemas.openxmlformats.org/officeDocument/2006/relationships/image" Target="media/image40.emf"/><Relationship Id="rId87" Type="http://schemas.openxmlformats.org/officeDocument/2006/relationships/oleObject" Target="embeddings/oleObject39.bin"/><Relationship Id="rId88" Type="http://schemas.openxmlformats.org/officeDocument/2006/relationships/image" Target="media/image41.emf"/><Relationship Id="rId89" Type="http://schemas.openxmlformats.org/officeDocument/2006/relationships/oleObject" Target="embeddings/oleObject40.bin"/><Relationship Id="rId110" Type="http://schemas.openxmlformats.org/officeDocument/2006/relationships/image" Target="media/image55.emf"/><Relationship Id="rId111" Type="http://schemas.openxmlformats.org/officeDocument/2006/relationships/oleObject" Target="embeddings/oleObject48.bin"/><Relationship Id="rId112" Type="http://schemas.openxmlformats.org/officeDocument/2006/relationships/image" Target="media/image56.emf"/><Relationship Id="rId113" Type="http://schemas.openxmlformats.org/officeDocument/2006/relationships/image" Target="media/image57.emf"/><Relationship Id="rId114" Type="http://schemas.openxmlformats.org/officeDocument/2006/relationships/image" Target="media/image58.emf"/><Relationship Id="rId115" Type="http://schemas.openxmlformats.org/officeDocument/2006/relationships/oleObject" Target="embeddings/oleObject49.bin"/><Relationship Id="rId116" Type="http://schemas.openxmlformats.org/officeDocument/2006/relationships/image" Target="media/image59.emf"/><Relationship Id="rId117" Type="http://schemas.openxmlformats.org/officeDocument/2006/relationships/image" Target="media/image60.emf"/><Relationship Id="rId118" Type="http://schemas.openxmlformats.org/officeDocument/2006/relationships/image" Target="media/image61.emf"/><Relationship Id="rId119" Type="http://schemas.openxmlformats.org/officeDocument/2006/relationships/oleObject" Target="embeddings/oleObject50.bin"/><Relationship Id="rId150" Type="http://schemas.openxmlformats.org/officeDocument/2006/relationships/oleObject" Target="embeddings/oleObject65.bin"/><Relationship Id="rId151" Type="http://schemas.openxmlformats.org/officeDocument/2006/relationships/image" Target="media/image78.emf"/><Relationship Id="rId152" Type="http://schemas.openxmlformats.org/officeDocument/2006/relationships/oleObject" Target="embeddings/oleObject66.bin"/><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3" Type="http://schemas.openxmlformats.org/officeDocument/2006/relationships/image" Target="media/image3.emf"/><Relationship Id="rId14" Type="http://schemas.openxmlformats.org/officeDocument/2006/relationships/oleObject" Target="embeddings/oleObject3.bin"/><Relationship Id="rId15" Type="http://schemas.openxmlformats.org/officeDocument/2006/relationships/image" Target="media/image4.emf"/><Relationship Id="rId16" Type="http://schemas.openxmlformats.org/officeDocument/2006/relationships/oleObject" Target="embeddings/oleObject4.bin"/><Relationship Id="rId17" Type="http://schemas.openxmlformats.org/officeDocument/2006/relationships/image" Target="media/image5.emf"/><Relationship Id="rId18" Type="http://schemas.openxmlformats.org/officeDocument/2006/relationships/oleObject" Target="embeddings/oleObject5.bin"/><Relationship Id="rId19" Type="http://schemas.openxmlformats.org/officeDocument/2006/relationships/image" Target="media/image6.emf"/><Relationship Id="rId153" Type="http://schemas.openxmlformats.org/officeDocument/2006/relationships/image" Target="media/image79.emf"/><Relationship Id="rId154" Type="http://schemas.openxmlformats.org/officeDocument/2006/relationships/oleObject" Target="embeddings/oleObject67.bin"/><Relationship Id="rId155" Type="http://schemas.openxmlformats.org/officeDocument/2006/relationships/image" Target="media/image80.emf"/><Relationship Id="rId156" Type="http://schemas.openxmlformats.org/officeDocument/2006/relationships/oleObject" Target="embeddings/oleObject68.bin"/><Relationship Id="rId157" Type="http://schemas.openxmlformats.org/officeDocument/2006/relationships/image" Target="media/image81.emf"/><Relationship Id="rId158" Type="http://schemas.openxmlformats.org/officeDocument/2006/relationships/oleObject" Target="embeddings/oleObject69.bin"/><Relationship Id="rId159" Type="http://schemas.openxmlformats.org/officeDocument/2006/relationships/image" Target="media/image82.emf"/><Relationship Id="rId190" Type="http://schemas.openxmlformats.org/officeDocument/2006/relationships/image" Target="media/image104.emf"/><Relationship Id="rId191" Type="http://schemas.openxmlformats.org/officeDocument/2006/relationships/image" Target="media/image105.emf"/><Relationship Id="rId192" Type="http://schemas.openxmlformats.org/officeDocument/2006/relationships/image" Target="media/image106.emf"/><Relationship Id="rId50" Type="http://schemas.openxmlformats.org/officeDocument/2006/relationships/oleObject" Target="embeddings/oleObject21.bin"/><Relationship Id="rId51" Type="http://schemas.openxmlformats.org/officeDocument/2006/relationships/image" Target="media/image22.emf"/><Relationship Id="rId52" Type="http://schemas.openxmlformats.org/officeDocument/2006/relationships/oleObject" Target="embeddings/oleObject22.bin"/><Relationship Id="rId53" Type="http://schemas.openxmlformats.org/officeDocument/2006/relationships/image" Target="media/image23.emf"/><Relationship Id="rId54" Type="http://schemas.openxmlformats.org/officeDocument/2006/relationships/oleObject" Target="embeddings/oleObject23.bin"/><Relationship Id="rId55" Type="http://schemas.openxmlformats.org/officeDocument/2006/relationships/image" Target="media/image24.emf"/><Relationship Id="rId56" Type="http://schemas.openxmlformats.org/officeDocument/2006/relationships/oleObject" Target="embeddings/oleObject24.bin"/><Relationship Id="rId57" Type="http://schemas.openxmlformats.org/officeDocument/2006/relationships/image" Target="media/image25.emf"/><Relationship Id="rId58" Type="http://schemas.openxmlformats.org/officeDocument/2006/relationships/oleObject" Target="embeddings/oleObject25.bin"/><Relationship Id="rId59" Type="http://schemas.openxmlformats.org/officeDocument/2006/relationships/image" Target="media/image26.emf"/><Relationship Id="rId193" Type="http://schemas.openxmlformats.org/officeDocument/2006/relationships/image" Target="media/image107.emf"/><Relationship Id="rId194" Type="http://schemas.openxmlformats.org/officeDocument/2006/relationships/image" Target="media/image108.emf"/><Relationship Id="rId195" Type="http://schemas.openxmlformats.org/officeDocument/2006/relationships/image" Target="media/image109.emf"/><Relationship Id="rId196" Type="http://schemas.openxmlformats.org/officeDocument/2006/relationships/image" Target="media/image110.emf"/><Relationship Id="rId197" Type="http://schemas.openxmlformats.org/officeDocument/2006/relationships/image" Target="media/image111.emf"/><Relationship Id="rId198" Type="http://schemas.openxmlformats.org/officeDocument/2006/relationships/footer" Target="footer1.xml"/><Relationship Id="rId199" Type="http://schemas.openxmlformats.org/officeDocument/2006/relationships/fontTable" Target="fontTable.xml"/><Relationship Id="rId90" Type="http://schemas.openxmlformats.org/officeDocument/2006/relationships/image" Target="media/image42.emf"/><Relationship Id="rId91" Type="http://schemas.openxmlformats.org/officeDocument/2006/relationships/oleObject" Target="embeddings/oleObject41.bin"/><Relationship Id="rId92" Type="http://schemas.openxmlformats.org/officeDocument/2006/relationships/image" Target="media/image43.emf"/><Relationship Id="rId93" Type="http://schemas.openxmlformats.org/officeDocument/2006/relationships/oleObject" Target="embeddings/oleObject42.bin"/><Relationship Id="rId94" Type="http://schemas.openxmlformats.org/officeDocument/2006/relationships/image" Target="media/image44.emf"/><Relationship Id="rId95" Type="http://schemas.openxmlformats.org/officeDocument/2006/relationships/image" Target="media/image45.emf"/><Relationship Id="rId96" Type="http://schemas.openxmlformats.org/officeDocument/2006/relationships/oleObject" Target="embeddings/oleObject43.bin"/><Relationship Id="rId97" Type="http://schemas.openxmlformats.org/officeDocument/2006/relationships/image" Target="media/image46.emf"/><Relationship Id="rId98" Type="http://schemas.openxmlformats.org/officeDocument/2006/relationships/image" Target="media/image47.emf"/><Relationship Id="rId99" Type="http://schemas.openxmlformats.org/officeDocument/2006/relationships/image" Target="media/image48.emf"/><Relationship Id="rId120" Type="http://schemas.openxmlformats.org/officeDocument/2006/relationships/image" Target="media/image62.emf"/><Relationship Id="rId121" Type="http://schemas.openxmlformats.org/officeDocument/2006/relationships/oleObject" Target="embeddings/oleObject51.bin"/><Relationship Id="rId122" Type="http://schemas.openxmlformats.org/officeDocument/2006/relationships/image" Target="media/image63.emf"/><Relationship Id="rId123" Type="http://schemas.openxmlformats.org/officeDocument/2006/relationships/oleObject" Target="embeddings/oleObject52.bin"/><Relationship Id="rId124" Type="http://schemas.openxmlformats.org/officeDocument/2006/relationships/image" Target="media/image64.emf"/><Relationship Id="rId125" Type="http://schemas.openxmlformats.org/officeDocument/2006/relationships/oleObject" Target="embeddings/oleObject53.bin"/><Relationship Id="rId126" Type="http://schemas.openxmlformats.org/officeDocument/2006/relationships/image" Target="media/image65.emf"/><Relationship Id="rId127" Type="http://schemas.openxmlformats.org/officeDocument/2006/relationships/oleObject" Target="embeddings/oleObject54.bin"/><Relationship Id="rId128" Type="http://schemas.openxmlformats.org/officeDocument/2006/relationships/image" Target="media/image66.emf"/><Relationship Id="rId129" Type="http://schemas.openxmlformats.org/officeDocument/2006/relationships/image" Target="media/image67.emf"/><Relationship Id="rId160" Type="http://schemas.openxmlformats.org/officeDocument/2006/relationships/image" Target="media/image83.emf"/><Relationship Id="rId161" Type="http://schemas.openxmlformats.org/officeDocument/2006/relationships/oleObject" Target="embeddings/oleObject70.bin"/><Relationship Id="rId162" Type="http://schemas.openxmlformats.org/officeDocument/2006/relationships/image" Target="media/image84.emf"/><Relationship Id="rId20" Type="http://schemas.openxmlformats.org/officeDocument/2006/relationships/oleObject" Target="embeddings/oleObject6.bin"/><Relationship Id="rId21" Type="http://schemas.openxmlformats.org/officeDocument/2006/relationships/image" Target="media/image7.emf"/><Relationship Id="rId22" Type="http://schemas.openxmlformats.org/officeDocument/2006/relationships/oleObject" Target="embeddings/oleObject7.bin"/><Relationship Id="rId23" Type="http://schemas.openxmlformats.org/officeDocument/2006/relationships/image" Target="media/image8.emf"/><Relationship Id="rId24" Type="http://schemas.openxmlformats.org/officeDocument/2006/relationships/oleObject" Target="embeddings/oleObject8.bin"/><Relationship Id="rId25" Type="http://schemas.openxmlformats.org/officeDocument/2006/relationships/image" Target="media/image9.emf"/><Relationship Id="rId26" Type="http://schemas.openxmlformats.org/officeDocument/2006/relationships/oleObject" Target="embeddings/oleObject9.bin"/><Relationship Id="rId27" Type="http://schemas.openxmlformats.org/officeDocument/2006/relationships/image" Target="media/image10.emf"/><Relationship Id="rId28" Type="http://schemas.openxmlformats.org/officeDocument/2006/relationships/oleObject" Target="embeddings/oleObject10.bin"/><Relationship Id="rId29" Type="http://schemas.openxmlformats.org/officeDocument/2006/relationships/image" Target="media/image11.emf"/><Relationship Id="rId163" Type="http://schemas.openxmlformats.org/officeDocument/2006/relationships/oleObject" Target="embeddings/oleObject71.bin"/><Relationship Id="rId164" Type="http://schemas.openxmlformats.org/officeDocument/2006/relationships/image" Target="media/image85.emf"/><Relationship Id="rId165" Type="http://schemas.openxmlformats.org/officeDocument/2006/relationships/oleObject" Target="embeddings/oleObject72.bin"/><Relationship Id="rId166" Type="http://schemas.openxmlformats.org/officeDocument/2006/relationships/image" Target="media/image86.emf"/><Relationship Id="rId167" Type="http://schemas.openxmlformats.org/officeDocument/2006/relationships/oleObject" Target="embeddings/oleObject73.bin"/><Relationship Id="rId168" Type="http://schemas.openxmlformats.org/officeDocument/2006/relationships/image" Target="media/image87.emf"/><Relationship Id="rId169" Type="http://schemas.openxmlformats.org/officeDocument/2006/relationships/oleObject" Target="embeddings/oleObject74.bin"/><Relationship Id="rId200" Type="http://schemas.openxmlformats.org/officeDocument/2006/relationships/theme" Target="theme/theme1.xml"/><Relationship Id="rId60" Type="http://schemas.openxmlformats.org/officeDocument/2006/relationships/image" Target="media/image27.emf"/><Relationship Id="rId61" Type="http://schemas.openxmlformats.org/officeDocument/2006/relationships/oleObject" Target="embeddings/oleObject26.bin"/><Relationship Id="rId62" Type="http://schemas.openxmlformats.org/officeDocument/2006/relationships/image" Target="media/image28.emf"/><Relationship Id="rId63" Type="http://schemas.openxmlformats.org/officeDocument/2006/relationships/oleObject" Target="embeddings/oleObject27.bin"/><Relationship Id="rId64" Type="http://schemas.openxmlformats.org/officeDocument/2006/relationships/image" Target="media/image29.emf"/><Relationship Id="rId65" Type="http://schemas.openxmlformats.org/officeDocument/2006/relationships/oleObject" Target="embeddings/oleObject28.bin"/><Relationship Id="rId66" Type="http://schemas.openxmlformats.org/officeDocument/2006/relationships/image" Target="media/image30.emf"/><Relationship Id="rId67" Type="http://schemas.openxmlformats.org/officeDocument/2006/relationships/oleObject" Target="embeddings/oleObject29.bin"/><Relationship Id="rId68" Type="http://schemas.openxmlformats.org/officeDocument/2006/relationships/image" Target="media/image31.emf"/><Relationship Id="rId69" Type="http://schemas.openxmlformats.org/officeDocument/2006/relationships/oleObject" Target="embeddings/oleObject30.bin"/><Relationship Id="rId130" Type="http://schemas.openxmlformats.org/officeDocument/2006/relationships/oleObject" Target="embeddings/oleObject55.bin"/><Relationship Id="rId131" Type="http://schemas.openxmlformats.org/officeDocument/2006/relationships/image" Target="media/image68.emf"/><Relationship Id="rId132" Type="http://schemas.openxmlformats.org/officeDocument/2006/relationships/oleObject" Target="embeddings/oleObject56.bin"/><Relationship Id="rId133" Type="http://schemas.openxmlformats.org/officeDocument/2006/relationships/image" Target="media/image69.emf"/><Relationship Id="rId134" Type="http://schemas.openxmlformats.org/officeDocument/2006/relationships/oleObject" Target="embeddings/oleObject57.bin"/><Relationship Id="rId135" Type="http://schemas.openxmlformats.org/officeDocument/2006/relationships/image" Target="media/image70.emf"/><Relationship Id="rId136" Type="http://schemas.openxmlformats.org/officeDocument/2006/relationships/oleObject" Target="embeddings/oleObject58.bin"/><Relationship Id="rId137" Type="http://schemas.openxmlformats.org/officeDocument/2006/relationships/image" Target="media/image71.emf"/><Relationship Id="rId138" Type="http://schemas.openxmlformats.org/officeDocument/2006/relationships/oleObject" Target="embeddings/oleObject59.bin"/><Relationship Id="rId139" Type="http://schemas.openxmlformats.org/officeDocument/2006/relationships/image" Target="media/image72.emf"/><Relationship Id="rId170" Type="http://schemas.openxmlformats.org/officeDocument/2006/relationships/image" Target="media/image88.emf"/><Relationship Id="rId171" Type="http://schemas.openxmlformats.org/officeDocument/2006/relationships/oleObject" Target="embeddings/oleObject75.bin"/><Relationship Id="rId172" Type="http://schemas.openxmlformats.org/officeDocument/2006/relationships/image" Target="media/image89.emf"/><Relationship Id="rId30" Type="http://schemas.openxmlformats.org/officeDocument/2006/relationships/oleObject" Target="embeddings/oleObject11.bin"/><Relationship Id="rId31" Type="http://schemas.openxmlformats.org/officeDocument/2006/relationships/image" Target="media/image12.emf"/><Relationship Id="rId32" Type="http://schemas.openxmlformats.org/officeDocument/2006/relationships/oleObject" Target="embeddings/oleObject12.bin"/><Relationship Id="rId33" Type="http://schemas.openxmlformats.org/officeDocument/2006/relationships/image" Target="media/image13.emf"/><Relationship Id="rId34" Type="http://schemas.openxmlformats.org/officeDocument/2006/relationships/oleObject" Target="embeddings/oleObject13.bin"/><Relationship Id="rId35" Type="http://schemas.openxmlformats.org/officeDocument/2006/relationships/image" Target="media/image14.emf"/><Relationship Id="rId36" Type="http://schemas.openxmlformats.org/officeDocument/2006/relationships/oleObject" Target="embeddings/oleObject14.bin"/><Relationship Id="rId37" Type="http://schemas.openxmlformats.org/officeDocument/2006/relationships/image" Target="media/image15.emf"/><Relationship Id="rId38" Type="http://schemas.openxmlformats.org/officeDocument/2006/relationships/oleObject" Target="embeddings/oleObject15.bin"/><Relationship Id="rId39" Type="http://schemas.openxmlformats.org/officeDocument/2006/relationships/image" Target="media/image16.emf"/><Relationship Id="rId173" Type="http://schemas.openxmlformats.org/officeDocument/2006/relationships/image" Target="media/image90.emf"/><Relationship Id="rId174" Type="http://schemas.openxmlformats.org/officeDocument/2006/relationships/oleObject" Target="embeddings/oleObject76.bin"/><Relationship Id="rId175" Type="http://schemas.openxmlformats.org/officeDocument/2006/relationships/image" Target="media/image91.emf"/><Relationship Id="rId176" Type="http://schemas.openxmlformats.org/officeDocument/2006/relationships/oleObject" Target="embeddings/oleObject77.bin"/><Relationship Id="rId177" Type="http://schemas.openxmlformats.org/officeDocument/2006/relationships/image" Target="media/image92.emf"/><Relationship Id="rId178" Type="http://schemas.openxmlformats.org/officeDocument/2006/relationships/oleObject" Target="embeddings/oleObject78.bin"/><Relationship Id="rId179" Type="http://schemas.openxmlformats.org/officeDocument/2006/relationships/image" Target="media/image93.emf"/><Relationship Id="rId70" Type="http://schemas.openxmlformats.org/officeDocument/2006/relationships/image" Target="media/image32.emf"/><Relationship Id="rId71" Type="http://schemas.openxmlformats.org/officeDocument/2006/relationships/oleObject" Target="embeddings/oleObject31.bin"/><Relationship Id="rId72" Type="http://schemas.openxmlformats.org/officeDocument/2006/relationships/image" Target="media/image33.emf"/><Relationship Id="rId73" Type="http://schemas.openxmlformats.org/officeDocument/2006/relationships/oleObject" Target="embeddings/oleObject32.bin"/><Relationship Id="rId74" Type="http://schemas.openxmlformats.org/officeDocument/2006/relationships/image" Target="media/image34.emf"/><Relationship Id="rId75" Type="http://schemas.openxmlformats.org/officeDocument/2006/relationships/oleObject" Target="embeddings/oleObject33.bin"/><Relationship Id="rId76" Type="http://schemas.openxmlformats.org/officeDocument/2006/relationships/image" Target="media/image35.emf"/><Relationship Id="rId77" Type="http://schemas.openxmlformats.org/officeDocument/2006/relationships/oleObject" Target="embeddings/oleObject34.bin"/><Relationship Id="rId78" Type="http://schemas.openxmlformats.org/officeDocument/2006/relationships/image" Target="media/image36.emf"/><Relationship Id="rId79" Type="http://schemas.openxmlformats.org/officeDocument/2006/relationships/oleObject" Target="embeddings/oleObject35.bin"/><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49.emf"/><Relationship Id="rId101" Type="http://schemas.openxmlformats.org/officeDocument/2006/relationships/image" Target="media/image50.emf"/><Relationship Id="rId102" Type="http://schemas.openxmlformats.org/officeDocument/2006/relationships/oleObject" Target="embeddings/oleObject44.bin"/><Relationship Id="rId103" Type="http://schemas.openxmlformats.org/officeDocument/2006/relationships/image" Target="media/image51.emf"/><Relationship Id="rId104" Type="http://schemas.openxmlformats.org/officeDocument/2006/relationships/oleObject" Target="embeddings/oleObject45.bin"/><Relationship Id="rId105" Type="http://schemas.openxmlformats.org/officeDocument/2006/relationships/image" Target="media/image52.emf"/><Relationship Id="rId106" Type="http://schemas.openxmlformats.org/officeDocument/2006/relationships/oleObject" Target="embeddings/oleObject46.bin"/><Relationship Id="rId107" Type="http://schemas.openxmlformats.org/officeDocument/2006/relationships/image" Target="media/image53.emf"/><Relationship Id="rId108" Type="http://schemas.openxmlformats.org/officeDocument/2006/relationships/image" Target="media/image54.emf"/><Relationship Id="rId109" Type="http://schemas.openxmlformats.org/officeDocument/2006/relationships/oleObject" Target="embeddings/oleObject47.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emf"/><Relationship Id="rId140" Type="http://schemas.openxmlformats.org/officeDocument/2006/relationships/oleObject" Target="embeddings/oleObject60.bin"/><Relationship Id="rId141"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D1872-784C-584A-B156-C16CD3C6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35</Pages>
  <Words>9731</Words>
  <Characters>55473</Characters>
  <Application>Microsoft Macintosh Word</Application>
  <DocSecurity>0</DocSecurity>
  <Lines>462</Lines>
  <Paragraphs>130</Paragraphs>
  <ScaleCrop>false</ScaleCrop>
  <Company/>
  <LinksUpToDate>false</LinksUpToDate>
  <CharactersWithSpaces>65074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 Sturmfels</dc:creator>
  <cp:keywords/>
  <dc:description/>
  <cp:lastModifiedBy>Portia Mira</cp:lastModifiedBy>
  <cp:revision>19</cp:revision>
  <cp:lastPrinted>2014-05-05T20:09:00Z</cp:lastPrinted>
  <dcterms:created xsi:type="dcterms:W3CDTF">2014-05-05T00:25:00Z</dcterms:created>
  <dcterms:modified xsi:type="dcterms:W3CDTF">2014-05-05T21:42:00Z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